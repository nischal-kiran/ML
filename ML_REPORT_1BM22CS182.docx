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4.jpg" ContentType="image/jpeg"/>
  <Override PartName="/word/footer1.xml" ContentType="application/vnd.openxmlformats-officedocument.wordprocessingml.footer+xml"/>
  <Override PartName="/word/media/image5.jpg" ContentType="image/jpeg"/>
  <Override PartName="/word/media/image6.jpg" ContentType="image/jpeg"/>
  <Override PartName="/word/media/image7.jpg" ContentType="image/jpeg"/>
  <Override PartName="/word/media/image8.jpg" ContentType="image/jpeg"/>
  <Override PartName="/word/media/image9.jpg" ContentType="image/jpeg"/>
  <Override PartName="/word/media/image10.jpg" ContentType="image/jpeg"/>
  <Override PartName="/word/media/image11.jpg" ContentType="image/jpeg"/>
  <Override PartName="/word/media/image14.jpg" ContentType="image/jpeg"/>
  <Override PartName="/word/media/image15.jpg" ContentType="image/jpeg"/>
  <Override PartName="/word/media/image16.jpg" ContentType="image/jpeg"/>
  <Override PartName="/word/media/image17.jpg" ContentType="image/jpeg"/>
  <Override PartName="/word/media/image18.jpg" ContentType="image/jpeg"/>
  <Override PartName="/word/media/image20.jpg" ContentType="image/jpeg"/>
  <Override PartName="/word/media/image21.jpg" ContentType="image/jpeg"/>
  <Override PartName="/word/media/image22.jpg" ContentType="image/jpeg"/>
  <Override PartName="/word/media/image23.jpg" ContentType="image/jpeg"/>
  <Override PartName="/word/media/image24.jpg" ContentType="image/jpeg"/>
  <Override PartName="/word/media/image26.jpg" ContentType="image/jpeg"/>
  <Override PartName="/word/media/image27.jpg" ContentType="image/jpeg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CA12D5" w14:textId="77777777" w:rsidR="002711A4" w:rsidRPr="00845892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266" w:right="497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 </w:t>
      </w:r>
      <w:r w:rsidRPr="00DC2A8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UNIVERSITY</w:t>
      </w:r>
    </w:p>
    <w:p w14:paraId="3641592F" w14:textId="5DF4E3BF" w:rsidR="002711A4" w:rsidRPr="00E87B27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36" w:lineRule="auto"/>
        <w:ind w:left="468" w:right="83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”, Belgaum</w:t>
      </w:r>
      <w:r w:rsidR="001F7B08"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- </w:t>
      </w:r>
      <w:r w:rsidRPr="00E87B27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590014, Karnataka. </w:t>
      </w:r>
    </w:p>
    <w:p w14:paraId="040737D2" w14:textId="394E101A" w:rsidR="002711A4" w:rsidRPr="00F9753E" w:rsidRDefault="0000722F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35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0" distB="0" distL="0" distR="0" wp14:anchorId="02CC7D61" wp14:editId="2BA72C9E">
            <wp:extent cx="1320800" cy="1320800"/>
            <wp:effectExtent l="0" t="0" r="0" b="0"/>
            <wp:docPr id="55973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34888" name="Picture 55973488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1B4E" w14:textId="4F965FE1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 xml:space="preserve">LAB </w:t>
      </w:r>
      <w:r>
        <w:rPr>
          <w:rFonts w:ascii="Times New Roman" w:eastAsia="Times New Roman" w:hAnsi="Times New Roman" w:cs="Times New Roman"/>
          <w:b/>
          <w:color w:val="000000"/>
          <w:sz w:val="28"/>
        </w:rPr>
        <w:t>RE</w:t>
      </w:r>
      <w:r w:rsidR="00E87B27">
        <w:rPr>
          <w:rFonts w:ascii="Times New Roman" w:eastAsia="Times New Roman" w:hAnsi="Times New Roman" w:cs="Times New Roman"/>
          <w:b/>
          <w:color w:val="000000"/>
          <w:sz w:val="28"/>
        </w:rPr>
        <w:t>PORT</w:t>
      </w:r>
    </w:p>
    <w:p w14:paraId="0D2532AA" w14:textId="7A9E1470" w:rsidR="002711A4" w:rsidRPr="007B008D" w:rsidRDefault="00E87B27" w:rsidP="00E87B2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8"/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on</w:t>
      </w:r>
    </w:p>
    <w:p w14:paraId="6715677E" w14:textId="2702602C" w:rsidR="002711A4" w:rsidRPr="00E5398F" w:rsidRDefault="00C34979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C3497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Machine Learning </w:t>
      </w:r>
      <w:r w:rsidR="002711A4" w:rsidRPr="00F9753E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(</w:t>
      </w:r>
      <w:r w:rsidRPr="00C34979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23CS6PCMAL</w:t>
      </w:r>
      <w:r w:rsidR="002711A4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)</w:t>
      </w:r>
    </w:p>
    <w:p w14:paraId="3B302E68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394" w:lineRule="auto"/>
        <w:ind w:left="525" w:right="885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Submitted by </w:t>
      </w:r>
    </w:p>
    <w:p w14:paraId="42711942" w14:textId="59F6A1AB" w:rsidR="002711A4" w:rsidRPr="00E023E2" w:rsidRDefault="00A6280D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9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Nischal Kiran</w:t>
      </w:r>
      <w:r w:rsidR="004814E0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2711A4"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(1BM22CS1</w:t>
      </w:r>
      <w:r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82</w:t>
      </w:r>
      <w:r w:rsidR="002711A4" w:rsidRPr="00343F4F">
        <w:rPr>
          <w:rFonts w:ascii="Times New Roman" w:eastAsia="Times New Roman" w:hAnsi="Times New Roman" w:cs="Times New Roman"/>
          <w:b/>
          <w:color w:val="000000" w:themeColor="text1"/>
          <w:sz w:val="26"/>
          <w:szCs w:val="26"/>
        </w:rPr>
        <w:t>)</w:t>
      </w:r>
    </w:p>
    <w:p w14:paraId="07E2CBC7" w14:textId="7BEE45EA" w:rsidR="002711A4" w:rsidRPr="00343F4F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8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in partial </w:t>
      </w:r>
      <w:proofErr w:type="spellStart"/>
      <w:r w:rsidR="004814E0"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>fulfil</w:t>
      </w:r>
      <w:r w:rsidR="004814E0">
        <w:rPr>
          <w:rFonts w:ascii="Times New Roman" w:eastAsia="Times New Roman" w:hAnsi="Times New Roman" w:cs="Times New Roman"/>
          <w:b/>
          <w:i/>
          <w:color w:val="000000"/>
          <w:sz w:val="28"/>
        </w:rPr>
        <w:t>l</w:t>
      </w:r>
      <w:r w:rsidR="004814E0"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>ment</w:t>
      </w:r>
      <w:proofErr w:type="spellEnd"/>
      <w:r w:rsidRPr="00F9753E">
        <w:rPr>
          <w:rFonts w:ascii="Times New Roman" w:eastAsia="Times New Roman" w:hAnsi="Times New Roman" w:cs="Times New Roman"/>
          <w:b/>
          <w:i/>
          <w:color w:val="000000"/>
          <w:sz w:val="28"/>
        </w:rPr>
        <w:t xml:space="preserve"> for the award of the degree of</w:t>
      </w:r>
    </w:p>
    <w:p w14:paraId="22B039C2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5DA47E3F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 w:rsidRPr="00F9753E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0A8C2EA0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28"/>
        </w:rPr>
        <w:t>COMPUTER SCIENCE AND ENGINEERING</w:t>
      </w:r>
    </w:p>
    <w:p w14:paraId="3EE56DA4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14F538EE" w14:textId="77777777" w:rsidR="00C34979" w:rsidRDefault="00C34979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</w:p>
    <w:p w14:paraId="02AC0B4B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6AE9D12B" wp14:editId="270A3C6F">
            <wp:extent cx="1276095" cy="1215330"/>
            <wp:effectExtent l="0" t="0" r="0" b="0"/>
            <wp:docPr id="192028466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6095" cy="1215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9E024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B.M.S. COLLEGE OF ENGINEERING</w:t>
      </w:r>
    </w:p>
    <w:p w14:paraId="505878C8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24"/>
          <w:szCs w:val="20"/>
        </w:rPr>
        <w:t>(Autonomous Institution under VTU)</w:t>
      </w:r>
    </w:p>
    <w:p w14:paraId="6D1E67DF" w14:textId="77777777" w:rsidR="002711A4" w:rsidRPr="00D87F0A" w:rsidRDefault="002711A4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BENGALURU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-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Pr="00D87F0A">
        <w:rPr>
          <w:rFonts w:ascii="Times New Roman" w:eastAsia="Times New Roman" w:hAnsi="Times New Roman" w:cs="Times New Roman"/>
          <w:b/>
          <w:color w:val="000000"/>
          <w:sz w:val="32"/>
        </w:rPr>
        <w:t>560019</w:t>
      </w:r>
    </w:p>
    <w:p w14:paraId="0EC31534" w14:textId="6AD2A8B8" w:rsidR="001F7B08" w:rsidRPr="004D7E9C" w:rsidRDefault="00BC7DDB" w:rsidP="00C3497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</w:rPr>
        <w:t>February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202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5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–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Ju</w:t>
      </w:r>
      <w:r w:rsidR="00E2679F">
        <w:rPr>
          <w:rFonts w:ascii="Times New Roman" w:eastAsia="Times New Roman" w:hAnsi="Times New Roman" w:cs="Times New Roman"/>
          <w:b/>
          <w:color w:val="000000"/>
          <w:sz w:val="32"/>
        </w:rPr>
        <w:t>ne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 xml:space="preserve"> </w:t>
      </w:r>
      <w:r w:rsidR="002711A4">
        <w:rPr>
          <w:rFonts w:ascii="Times New Roman" w:eastAsia="Times New Roman" w:hAnsi="Times New Roman" w:cs="Times New Roman"/>
          <w:b/>
          <w:color w:val="000000"/>
          <w:sz w:val="32"/>
        </w:rPr>
        <w:t xml:space="preserve">25 </w:t>
      </w:r>
      <w:r w:rsidR="001F7B08">
        <w:rPr>
          <w:rFonts w:ascii="Times New Roman" w:hAnsi="Times New Roman" w:cs="Times New Roman"/>
          <w:b/>
          <w:color w:val="1B150E"/>
          <w:sz w:val="52"/>
          <w:highlight w:val="white"/>
        </w:rPr>
        <w:br w:type="page"/>
      </w:r>
    </w:p>
    <w:p w14:paraId="5376737D" w14:textId="16D1EECE" w:rsidR="002711A4" w:rsidRPr="00427BCA" w:rsidRDefault="002711A4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1B150E"/>
          <w:sz w:val="52"/>
        </w:rPr>
      </w:pPr>
      <w:r w:rsidRPr="00287819">
        <w:rPr>
          <w:rFonts w:ascii="Times New Roman" w:hAnsi="Times New Roman" w:cs="Times New Roman"/>
          <w:b/>
          <w:color w:val="1B150E"/>
          <w:sz w:val="52"/>
          <w:highlight w:val="white"/>
        </w:rPr>
        <w:lastRenderedPageBreak/>
        <w:t>B.M.S. College of Engineering</w:t>
      </w:r>
      <w:r>
        <w:rPr>
          <w:rFonts w:ascii="Times New Roman" w:hAnsi="Times New Roman" w:cs="Times New Roman"/>
          <w:b/>
          <w:color w:val="1B150E"/>
          <w:sz w:val="52"/>
        </w:rPr>
        <w:br/>
      </w:r>
      <w:r w:rsidRPr="00F9753E">
        <w:rPr>
          <w:rFonts w:ascii="Times New Roman" w:hAnsi="Times New Roman" w:cs="Times New Roman"/>
          <w:b/>
          <w:color w:val="1B150E"/>
          <w:sz w:val="20"/>
          <w:szCs w:val="20"/>
          <w:highlight w:val="white"/>
        </w:rPr>
        <w:t>Bull Temple Road, Bangalore 560019</w:t>
      </w:r>
      <w:r>
        <w:rPr>
          <w:rFonts w:ascii="Times New Roman" w:hAnsi="Times New Roman" w:cs="Times New Roman"/>
          <w:b/>
          <w:color w:val="1B150E"/>
          <w:sz w:val="20"/>
          <w:szCs w:val="20"/>
        </w:rPr>
        <w:br/>
      </w:r>
      <w:r w:rsidRPr="00F9753E">
        <w:rPr>
          <w:rFonts w:ascii="Times New Roman" w:hAnsi="Times New Roman" w:cs="Times New Roman"/>
          <w:color w:val="1B150E"/>
          <w:sz w:val="20"/>
          <w:szCs w:val="20"/>
          <w:highlight w:val="white"/>
        </w:rPr>
        <w:t>(Affiliated To Visvesvaraya Technological University, Belgaum)</w:t>
      </w:r>
    </w:p>
    <w:p w14:paraId="023970DC" w14:textId="77777777" w:rsidR="002711A4" w:rsidRDefault="002711A4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  <w:r w:rsidRPr="00121696"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  <w:t>Department of Computer Science and Engineering</w:t>
      </w:r>
    </w:p>
    <w:p w14:paraId="19D65C23" w14:textId="77777777" w:rsidR="00BC7DDB" w:rsidRPr="00083F68" w:rsidRDefault="00BC7DDB" w:rsidP="00BC7DDB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42"/>
        <w:jc w:val="center"/>
        <w:rPr>
          <w:rFonts w:ascii="Times New Roman" w:hAnsi="Times New Roman" w:cs="Times New Roman"/>
          <w:b/>
          <w:color w:val="1B150E"/>
          <w:sz w:val="32"/>
          <w:szCs w:val="26"/>
          <w:highlight w:val="white"/>
        </w:rPr>
      </w:pPr>
    </w:p>
    <w:p w14:paraId="70AB515B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hAnsi="Times New Roman" w:cs="Times New Roman"/>
          <w:b/>
          <w:color w:val="1B150E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32"/>
          <w:szCs w:val="32"/>
        </w:rPr>
        <w:drawing>
          <wp:inline distT="0" distB="0" distL="0" distR="0" wp14:anchorId="4EBD31AF" wp14:editId="4B27EBBA">
            <wp:extent cx="874800" cy="770400"/>
            <wp:effectExtent l="0" t="0" r="1905" b="0"/>
            <wp:docPr id="192175950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4800" cy="7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5CFB0E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</w:pPr>
      <w:r w:rsidRPr="00013E64">
        <w:rPr>
          <w:rFonts w:ascii="Times New Roman" w:eastAsia="Times New Roman" w:hAnsi="Times New Roman" w:cs="Times New Roman"/>
          <w:b/>
          <w:color w:val="000000"/>
          <w:sz w:val="38"/>
          <w:szCs w:val="24"/>
          <w:u w:val="single"/>
        </w:rPr>
        <w:t>CERTIFICATE</w:t>
      </w:r>
    </w:p>
    <w:p w14:paraId="451847B0" w14:textId="77777777" w:rsidR="002711A4" w:rsidRPr="00440E3D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"/>
        <w:jc w:val="center"/>
        <w:rPr>
          <w:rFonts w:ascii="Times New Roman" w:eastAsia="Times New Roman" w:hAnsi="Times New Roman" w:cs="Times New Roman"/>
          <w:b/>
          <w:color w:val="000000"/>
          <w:sz w:val="12"/>
          <w:szCs w:val="24"/>
        </w:rPr>
      </w:pPr>
    </w:p>
    <w:p w14:paraId="4F8311AA" w14:textId="1D790E73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9753E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 xml:space="preserve">This is to certify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that the Lab work entitled “</w:t>
      </w:r>
      <w:r w:rsidR="004F321B" w:rsidRPr="004F321B">
        <w:rPr>
          <w:rFonts w:ascii="Times New Roman" w:eastAsia="Times New Roman" w:hAnsi="Times New Roman" w:cs="Times New Roman"/>
          <w:color w:val="333333"/>
          <w:sz w:val="24"/>
          <w:szCs w:val="24"/>
        </w:rPr>
        <w:t>Machine Learning (23CS6PCMAL)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”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carried out by </w:t>
      </w:r>
      <w:r w:rsidR="00A6280D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Nischal Kiran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 (1BM2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2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CS</w:t>
      </w:r>
      <w:r w:rsidR="004814E0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1</w:t>
      </w:r>
      <w:r w:rsidR="00A6280D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>82</w:t>
      </w:r>
      <w:r w:rsidRPr="00F9753E">
        <w:rPr>
          <w:rFonts w:ascii="Times New Roman" w:eastAsia="Times New Roman" w:hAnsi="Times New Roman" w:cs="Times New Roman"/>
          <w:b/>
          <w:color w:val="333333"/>
          <w:sz w:val="26"/>
          <w:szCs w:val="26"/>
          <w:highlight w:val="white"/>
        </w:rPr>
        <w:t xml:space="preserve">),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who is </w:t>
      </w:r>
      <w:proofErr w:type="spellStart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bonafide</w:t>
      </w:r>
      <w:proofErr w:type="spellEnd"/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student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B.M.S.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College of Engineering.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It is in partial fulfilment for the award of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Bachelor of Engineering in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 w:rsidRPr="00F9753E"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 xml:space="preserve">Computer Science and Engineering 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of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the </w:t>
      </w:r>
      <w:r w:rsidRPr="00083F68">
        <w:rPr>
          <w:rFonts w:ascii="Times New Roman" w:hAnsi="Times New Roman" w:cs="Times New Roman"/>
          <w:color w:val="1B150E"/>
          <w:sz w:val="24"/>
          <w:szCs w:val="24"/>
        </w:rPr>
        <w:t xml:space="preserve">Visvesvaraya </w:t>
      </w:r>
      <w:r w:rsidRPr="00083F68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Technological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University, Belgaum. The Lab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>oratory</w:t>
      </w:r>
      <w:r w:rsidRPr="00F9753E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report </w:t>
      </w:r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has been approved as it satisfies the academic requirements in respect of </w:t>
      </w:r>
      <w:r w:rsidR="004814E0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>a</w:t>
      </w:r>
      <w:r w:rsidR="00977E0D" w:rsidRPr="00977E0D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Machine Learning  (23CS6PCMAL) work prescribed for the said degree.</w:t>
      </w:r>
    </w:p>
    <w:p w14:paraId="724981B8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09025D51" w14:textId="77777777" w:rsidR="002711A4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AC2AE70" w14:textId="671B250C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9AAD980" w14:textId="17691D1F" w:rsidR="002711A4" w:rsidRPr="00F9753E" w:rsidRDefault="004814E0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1" w:right="366" w:firstLine="5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2E7FCF">
        <w:rPr>
          <w:noProof/>
          <w:sz w:val="20"/>
        </w:rPr>
        <w:drawing>
          <wp:anchor distT="0" distB="0" distL="0" distR="0" simplePos="0" relativeHeight="251660288" behindDoc="1" locked="0" layoutInCell="1" allowOverlap="1" wp14:anchorId="6549AE8F" wp14:editId="46A6CEA3">
            <wp:simplePos x="0" y="0"/>
            <wp:positionH relativeFrom="margin">
              <wp:align>center</wp:align>
            </wp:positionH>
            <wp:positionV relativeFrom="paragraph">
              <wp:posOffset>782955</wp:posOffset>
            </wp:positionV>
            <wp:extent cx="6185915" cy="1273016"/>
            <wp:effectExtent l="0" t="0" r="5715" b="3810"/>
            <wp:wrapTopAndBottom/>
            <wp:docPr id="2085734237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5915" cy="1273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Ind w:w="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7"/>
      </w:tblGrid>
      <w:tr w:rsidR="004814E0" w:rsidRPr="00F9753E" w14:paraId="57DD6C8E" w14:textId="77777777" w:rsidTr="004814E0">
        <w:tc>
          <w:tcPr>
            <w:tcW w:w="4508" w:type="dxa"/>
          </w:tcPr>
          <w:p w14:paraId="647855B5" w14:textId="08521B09" w:rsidR="004814E0" w:rsidRPr="00D343AE" w:rsidRDefault="004814E0" w:rsidP="004814E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7" w:type="dxa"/>
          </w:tcPr>
          <w:p w14:paraId="55DB4470" w14:textId="32EC9D91" w:rsidR="004814E0" w:rsidRPr="00D343AE" w:rsidRDefault="004814E0" w:rsidP="004814E0">
            <w:pPr>
              <w:widowControl w:val="0"/>
              <w:ind w:right="366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649A64B1" w14:textId="77777777" w:rsidR="002711A4" w:rsidRDefault="002711A4" w:rsidP="002711A4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</w:p>
    <w:p w14:paraId="1215C3BA" w14:textId="77777777" w:rsidR="002711A4" w:rsidRDefault="002711A4" w:rsidP="002711A4">
      <w:pPr>
        <w:rPr>
          <w:rFonts w:ascii="Times New Roman" w:hAnsi="Times New Roman" w:cs="Times New Roman"/>
          <w:b/>
          <w:bCs/>
          <w:caps/>
          <w:sz w:val="36"/>
          <w:szCs w:val="44"/>
        </w:rPr>
      </w:pPr>
      <w:r>
        <w:rPr>
          <w:rFonts w:ascii="Times New Roman" w:hAnsi="Times New Roman" w:cs="Times New Roman"/>
          <w:b/>
          <w:bCs/>
          <w:caps/>
          <w:sz w:val="36"/>
          <w:szCs w:val="44"/>
        </w:rPr>
        <w:br w:type="page"/>
      </w:r>
    </w:p>
    <w:p w14:paraId="42EF9A66" w14:textId="438B845C" w:rsidR="002711A4" w:rsidRPr="009C52BA" w:rsidRDefault="002711A4" w:rsidP="009C52B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9753E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lastRenderedPageBreak/>
        <w:t>I</w:t>
      </w: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NDEX</w:t>
      </w:r>
    </w:p>
    <w:tbl>
      <w:tblPr>
        <w:tblW w:w="944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99"/>
        <w:gridCol w:w="1418"/>
        <w:gridCol w:w="6095"/>
        <w:gridCol w:w="1231"/>
      </w:tblGrid>
      <w:tr w:rsidR="002711A4" w:rsidRPr="00F9753E" w14:paraId="5743BEFA" w14:textId="77777777" w:rsidTr="004814E0">
        <w:trPr>
          <w:trHeight w:val="35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30A7A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Sl. </w:t>
            </w:r>
          </w:p>
          <w:p w14:paraId="78B5D8D6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No.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C86F2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Date </w:t>
            </w:r>
          </w:p>
        </w:tc>
        <w:tc>
          <w:tcPr>
            <w:tcW w:w="6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1DFD5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21"/>
              <w:jc w:val="right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Experiment Title 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4DA33" w14:textId="77777777" w:rsidR="002711A4" w:rsidRPr="00CB7EC4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CB7EC4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Page No.</w:t>
            </w:r>
          </w:p>
        </w:tc>
      </w:tr>
      <w:tr w:rsidR="002711A4" w:rsidRPr="00F9753E" w14:paraId="40543AC9" w14:textId="77777777" w:rsidTr="004814E0">
        <w:trPr>
          <w:trHeight w:val="316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25E9A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4155C" w14:textId="295A2D03" w:rsidR="002711A4" w:rsidRPr="00E26EC3" w:rsidRDefault="004814E0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21-02-2025</w:t>
            </w:r>
          </w:p>
        </w:tc>
        <w:tc>
          <w:tcPr>
            <w:tcW w:w="6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434FA" w14:textId="42AB41DA" w:rsidR="002711A4" w:rsidRPr="00E26EC3" w:rsidRDefault="00AA623B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 xml:space="preserve">Write a python program to import and export data using </w:t>
            </w:r>
            <w:r w:rsidR="006C26A6">
              <w:rPr>
                <w:rFonts w:ascii="Times New Roman" w:hAnsi="Times New Roman" w:cs="Times New Roman"/>
                <w:color w:val="222222"/>
                <w:szCs w:val="22"/>
              </w:rPr>
              <w:t>p</w:t>
            </w: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andas library functions</w:t>
            </w:r>
            <w:r w:rsidR="00492E3F" w:rsidRPr="00E26EC3">
              <w:rPr>
                <w:rFonts w:ascii="Times New Roman" w:hAnsi="Times New Roman" w:cs="Times New Roman"/>
                <w:color w:val="222222"/>
                <w:szCs w:val="22"/>
              </w:rPr>
              <w:t>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12A65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</w:p>
        </w:tc>
      </w:tr>
      <w:tr w:rsidR="002711A4" w:rsidRPr="00F9753E" w14:paraId="1C03117B" w14:textId="77777777" w:rsidTr="004814E0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FFF8B" w14:textId="6CF7411C" w:rsidR="002711A4" w:rsidRPr="00E26EC3" w:rsidRDefault="00E64A60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2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B5F1F" w14:textId="6A9C2E31" w:rsidR="002711A4" w:rsidRPr="00E26EC3" w:rsidRDefault="004814E0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03-03-2025</w:t>
            </w:r>
          </w:p>
        </w:tc>
        <w:tc>
          <w:tcPr>
            <w:tcW w:w="6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D0A32" w14:textId="0CE37FAC" w:rsidR="002711A4" w:rsidRPr="00E26EC3" w:rsidRDefault="00AA623B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003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Demonstrate various data pre-processing techniques for a given dataset</w:t>
            </w:r>
            <w:r w:rsidR="00492E3F"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CE327" w14:textId="301FA833" w:rsidR="002711A4" w:rsidRPr="00E26EC3" w:rsidRDefault="00044FD6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6</w:t>
            </w:r>
          </w:p>
        </w:tc>
      </w:tr>
      <w:tr w:rsidR="002711A4" w:rsidRPr="00F9753E" w14:paraId="3254533C" w14:textId="77777777" w:rsidTr="004814E0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26C02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3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657C8" w14:textId="41CC40CF" w:rsidR="002711A4" w:rsidRPr="00E26EC3" w:rsidRDefault="004814E0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10-03-2025</w:t>
            </w:r>
          </w:p>
        </w:tc>
        <w:tc>
          <w:tcPr>
            <w:tcW w:w="6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238F9" w14:textId="13A9C3FF" w:rsidR="002711A4" w:rsidRPr="00E26EC3" w:rsidRDefault="00492E3F" w:rsidP="000C650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70"/>
              </w:tabs>
              <w:spacing w:line="240" w:lineRule="auto"/>
              <w:ind w:right="208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Use an appropriate data set for building the decision tree (ID3) and apply this knowledge to classify a new sample.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06D77" w14:textId="7C5193BF" w:rsidR="002711A4" w:rsidRPr="00E26EC3" w:rsidRDefault="005631C2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  <w:r w:rsidR="00044FD6">
              <w:rPr>
                <w:rFonts w:ascii="Times New Roman" w:hAnsi="Times New Roman" w:cs="Times New Roman"/>
                <w:color w:val="000000"/>
                <w:szCs w:val="22"/>
              </w:rPr>
              <w:t>1</w:t>
            </w:r>
          </w:p>
        </w:tc>
      </w:tr>
      <w:tr w:rsidR="002711A4" w:rsidRPr="00F9753E" w14:paraId="0C10D6BB" w14:textId="77777777" w:rsidTr="004814E0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9F8F0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4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00EB7" w14:textId="7E06DE39" w:rsidR="002711A4" w:rsidRPr="00E26EC3" w:rsidRDefault="004814E0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17-03-2025</w:t>
            </w:r>
          </w:p>
        </w:tc>
        <w:tc>
          <w:tcPr>
            <w:tcW w:w="6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1622A" w14:textId="032173EE" w:rsidR="002711A4" w:rsidRPr="00E26EC3" w:rsidRDefault="00492E3F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235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eastAsia="Times New Roman" w:hAnsi="Times New Roman" w:cs="Times New Roman"/>
                <w:color w:val="222222"/>
                <w:szCs w:val="22"/>
              </w:rPr>
              <w:t>Implement Linear and Multi-Linear Regression algorithm using appropriate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FBD60" w14:textId="6647FA6B" w:rsidR="002711A4" w:rsidRPr="00E26EC3" w:rsidRDefault="00044FD6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20</w:t>
            </w:r>
          </w:p>
        </w:tc>
      </w:tr>
      <w:tr w:rsidR="002711A4" w:rsidRPr="00F9753E" w14:paraId="69772806" w14:textId="77777777" w:rsidTr="004814E0">
        <w:trPr>
          <w:trHeight w:val="511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A8904" w14:textId="77777777" w:rsidR="002711A4" w:rsidRPr="00E26EC3" w:rsidRDefault="002711A4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74A6D" w14:textId="247566FE" w:rsidR="000D597E" w:rsidRPr="00E26EC3" w:rsidRDefault="004814E0" w:rsidP="001004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24-03-2025</w:t>
            </w:r>
          </w:p>
        </w:tc>
        <w:tc>
          <w:tcPr>
            <w:tcW w:w="6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F07B3" w14:textId="6CCF640B" w:rsidR="002711A4" w:rsidRPr="00E26EC3" w:rsidRDefault="00492E3F" w:rsidP="00492E3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Logistic Regression Model for a given</w:t>
            </w:r>
            <w:r w:rsidR="00391C55">
              <w:rPr>
                <w:rFonts w:ascii="Times New Roman" w:hAnsi="Times New Roman" w:cs="Times New Roman"/>
                <w:color w:val="222222"/>
                <w:szCs w:val="22"/>
              </w:rPr>
              <w:br/>
            </w: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7182C" w14:textId="6496248C" w:rsidR="002711A4" w:rsidRPr="00E26EC3" w:rsidRDefault="00044FD6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24</w:t>
            </w:r>
          </w:p>
        </w:tc>
      </w:tr>
      <w:tr w:rsidR="00953E8C" w:rsidRPr="00F9753E" w14:paraId="1D0C5652" w14:textId="77777777" w:rsidTr="004814E0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1AD81" w14:textId="7D584CF2" w:rsidR="00953E8C" w:rsidRPr="00E26EC3" w:rsidRDefault="00953E8C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6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9F785" w14:textId="1106E903" w:rsidR="00953E8C" w:rsidRPr="00E26EC3" w:rsidRDefault="004814E0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07-04-2025</w:t>
            </w:r>
          </w:p>
        </w:tc>
        <w:tc>
          <w:tcPr>
            <w:tcW w:w="6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97200" w14:textId="288BD618" w:rsidR="00953E8C" w:rsidRPr="00E26EC3" w:rsidRDefault="00492E3F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846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KNN Classification model for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724D1" w14:textId="2D3CEBB9" w:rsidR="00953E8C" w:rsidRPr="00E26EC3" w:rsidRDefault="0094237D" w:rsidP="00000F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</w:t>
            </w:r>
            <w:r w:rsidR="00044FD6">
              <w:rPr>
                <w:rFonts w:ascii="Times New Roman" w:hAnsi="Times New Roman" w:cs="Times New Roman"/>
                <w:color w:val="000000"/>
                <w:szCs w:val="22"/>
              </w:rPr>
              <w:t>6</w:t>
            </w:r>
          </w:p>
        </w:tc>
      </w:tr>
      <w:tr w:rsidR="002D4160" w:rsidRPr="00F9753E" w14:paraId="3A385B97" w14:textId="77777777" w:rsidTr="004814E0">
        <w:trPr>
          <w:trHeight w:val="212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7586E" w14:textId="2684FEC6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7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183D2B" w14:textId="503EE37B" w:rsidR="002D4160" w:rsidRPr="00E26EC3" w:rsidRDefault="004814E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1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07-04-2025</w:t>
            </w:r>
          </w:p>
        </w:tc>
        <w:tc>
          <w:tcPr>
            <w:tcW w:w="6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EF5FDC" w14:textId="33637EAF" w:rsidR="002D4160" w:rsidRPr="00E26EC3" w:rsidRDefault="001F210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hAnsi="Times New Roman" w:cs="Times New Roman"/>
                <w:color w:val="222222"/>
                <w:szCs w:val="22"/>
                <w:highlight w:val="white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Support vector machine model for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D281A" w14:textId="7D9DCC10" w:rsidR="002D4160" w:rsidRPr="00E26EC3" w:rsidRDefault="00044FD6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30</w:t>
            </w:r>
          </w:p>
        </w:tc>
      </w:tr>
      <w:tr w:rsidR="002D4160" w:rsidRPr="00F9753E" w14:paraId="45F2F1EA" w14:textId="77777777" w:rsidTr="004814E0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E8A4C" w14:textId="3788CA8B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8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C424C" w14:textId="2DDBDB4A" w:rsidR="002D4160" w:rsidRPr="00E26EC3" w:rsidRDefault="004814E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21-04-2025</w:t>
            </w:r>
          </w:p>
        </w:tc>
        <w:tc>
          <w:tcPr>
            <w:tcW w:w="6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862C1" w14:textId="3699BF44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>
              <w:rPr>
                <w:rFonts w:ascii="Times New Roman" w:hAnsi="Times New Roman" w:cs="Times New Roman"/>
                <w:color w:val="222222"/>
                <w:szCs w:val="22"/>
              </w:rPr>
              <w:t>I</w:t>
            </w:r>
            <w:r w:rsidR="001F2100" w:rsidRPr="00E26EC3">
              <w:rPr>
                <w:rFonts w:ascii="Times New Roman" w:hAnsi="Times New Roman" w:cs="Times New Roman"/>
                <w:color w:val="222222"/>
                <w:szCs w:val="22"/>
              </w:rPr>
              <w:t>mplement Random forest ensemble method on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17DC6" w14:textId="0AAFC335" w:rsidR="002D4160" w:rsidRPr="00E26EC3" w:rsidRDefault="00455192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</w:t>
            </w:r>
            <w:r w:rsidR="00044FD6"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</w:p>
        </w:tc>
      </w:tr>
      <w:tr w:rsidR="002D4160" w:rsidRPr="00F9753E" w14:paraId="3648A774" w14:textId="77777777" w:rsidTr="004814E0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787CF" w14:textId="42DAEE9D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9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1D5F5" w14:textId="6BA3D3D8" w:rsidR="002D4160" w:rsidRPr="00E26EC3" w:rsidRDefault="003F346E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="00044FD6">
              <w:rPr>
                <w:rFonts w:ascii="Times New Roman" w:hAnsi="Times New Roman" w:cs="Times New Roman"/>
                <w:color w:val="000000"/>
                <w:szCs w:val="22"/>
              </w:rPr>
              <w:t>-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05</w:t>
            </w:r>
            <w:r w:rsidR="00044FD6">
              <w:rPr>
                <w:rFonts w:ascii="Times New Roman" w:hAnsi="Times New Roman" w:cs="Times New Roman"/>
                <w:color w:val="000000"/>
                <w:szCs w:val="22"/>
              </w:rPr>
              <w:t>-20</w:t>
            </w:r>
            <w:r w:rsidRPr="00E26EC3">
              <w:rPr>
                <w:rFonts w:ascii="Times New Roman" w:hAnsi="Times New Roman" w:cs="Times New Roman"/>
                <w:color w:val="000000"/>
                <w:szCs w:val="22"/>
              </w:rPr>
              <w:t>2</w:t>
            </w:r>
            <w:r>
              <w:rPr>
                <w:rFonts w:ascii="Times New Roman" w:hAnsi="Times New Roman" w:cs="Times New Roman"/>
                <w:color w:val="000000"/>
                <w:szCs w:val="22"/>
              </w:rPr>
              <w:t>5</w:t>
            </w:r>
          </w:p>
        </w:tc>
        <w:tc>
          <w:tcPr>
            <w:tcW w:w="6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9F5F8" w14:textId="6D3AC4AF" w:rsidR="002D4160" w:rsidRPr="00E26EC3" w:rsidRDefault="001F210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Implement Boosting ensemble method on a given dataset.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DD607" w14:textId="186B8B2E" w:rsidR="002D4160" w:rsidRPr="00E26EC3" w:rsidRDefault="00044FD6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37</w:t>
            </w:r>
          </w:p>
        </w:tc>
      </w:tr>
      <w:tr w:rsidR="002D4160" w:rsidRPr="00F9753E" w14:paraId="2C50D2E6" w14:textId="77777777" w:rsidTr="004814E0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CEFF9" w14:textId="717C337F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10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EED56" w14:textId="27161295" w:rsidR="002D4160" w:rsidRPr="00E26EC3" w:rsidRDefault="004814E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05-05-2025</w:t>
            </w:r>
          </w:p>
        </w:tc>
        <w:tc>
          <w:tcPr>
            <w:tcW w:w="6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3D9D4" w14:textId="41A638B3" w:rsidR="002D4160" w:rsidRPr="00E26EC3" w:rsidRDefault="00653F5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Build k-Means algorithm to cluster a set of data stored in a .CSV file.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86ED6" w14:textId="39279B14" w:rsidR="002D4160" w:rsidRPr="00E26EC3" w:rsidRDefault="00044FD6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40</w:t>
            </w:r>
          </w:p>
        </w:tc>
      </w:tr>
      <w:tr w:rsidR="002D4160" w:rsidRPr="00F9753E" w14:paraId="03E0FE4A" w14:textId="77777777" w:rsidTr="004814E0">
        <w:trPr>
          <w:trHeight w:val="223"/>
          <w:jc w:val="center"/>
        </w:trPr>
        <w:tc>
          <w:tcPr>
            <w:tcW w:w="6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77C26" w14:textId="0F545726" w:rsidR="002D4160" w:rsidRPr="00E26EC3" w:rsidRDefault="002D416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Cs w:val="22"/>
              </w:rPr>
            </w:pPr>
            <w:r w:rsidRPr="00E26EC3">
              <w:rPr>
                <w:rFonts w:ascii="Times New Roman" w:eastAsia="Calibri" w:hAnsi="Times New Roman" w:cs="Times New Roman"/>
                <w:color w:val="000000"/>
                <w:szCs w:val="22"/>
              </w:rPr>
              <w:t>11</w:t>
            </w:r>
          </w:p>
        </w:tc>
        <w:tc>
          <w:tcPr>
            <w:tcW w:w="14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2994B" w14:textId="022BCAD7" w:rsidR="002D4160" w:rsidRPr="00E26EC3" w:rsidRDefault="004814E0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12-05-2025</w:t>
            </w:r>
          </w:p>
        </w:tc>
        <w:tc>
          <w:tcPr>
            <w:tcW w:w="60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FA3C5" w14:textId="0BB2FD88" w:rsidR="002D4160" w:rsidRPr="00E26EC3" w:rsidRDefault="00653F5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1932"/>
              <w:rPr>
                <w:rFonts w:ascii="Times New Roman" w:hAnsi="Times New Roman" w:cs="Times New Roman"/>
                <w:color w:val="222222"/>
                <w:szCs w:val="22"/>
              </w:rPr>
            </w:pPr>
            <w:r w:rsidRPr="00E26EC3">
              <w:rPr>
                <w:rFonts w:ascii="Times New Roman" w:hAnsi="Times New Roman" w:cs="Times New Roman"/>
                <w:color w:val="222222"/>
                <w:szCs w:val="22"/>
              </w:rPr>
              <w:t>Implement Dimensionality reduction using Principle Component Analysis (PCA) method.</w:t>
            </w:r>
          </w:p>
        </w:tc>
        <w:tc>
          <w:tcPr>
            <w:tcW w:w="123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A8805" w14:textId="0A34C0A4" w:rsidR="002D4160" w:rsidRPr="00E26EC3" w:rsidRDefault="001004E9" w:rsidP="002D41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hAnsi="Times New Roman" w:cs="Times New Roman"/>
                <w:color w:val="000000"/>
                <w:szCs w:val="22"/>
              </w:rPr>
            </w:pPr>
            <w:r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  <w:r w:rsidR="00044FD6">
              <w:rPr>
                <w:rFonts w:ascii="Times New Roman" w:hAnsi="Times New Roman" w:cs="Times New Roman"/>
                <w:color w:val="000000"/>
                <w:szCs w:val="22"/>
              </w:rPr>
              <w:t>4</w:t>
            </w:r>
          </w:p>
        </w:tc>
      </w:tr>
    </w:tbl>
    <w:p w14:paraId="73C67BB5" w14:textId="77777777" w:rsidR="002711A4" w:rsidRPr="00F9753E" w:rsidRDefault="002711A4" w:rsidP="002711A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36"/>
          <w:szCs w:val="36"/>
        </w:rPr>
      </w:pPr>
    </w:p>
    <w:p w14:paraId="7097A8F4" w14:textId="6BEB00E5" w:rsidR="006F68DD" w:rsidRPr="006F68DD" w:rsidRDefault="002711A4" w:rsidP="006F68D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  <w:sectPr w:rsidR="006F68DD" w:rsidRPr="006F68DD" w:rsidSect="004814E0">
          <w:type w:val="continuous"/>
          <w:pgSz w:w="11906" w:h="16838"/>
          <w:pgMar w:top="1440" w:right="1440" w:bottom="1440" w:left="1440" w:header="708" w:footer="708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08"/>
          <w:docGrid w:linePitch="360"/>
        </w:sectPr>
      </w:pPr>
      <w:proofErr w:type="spellStart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>Github</w:t>
      </w:r>
      <w:proofErr w:type="spellEnd"/>
      <w:r w:rsidRPr="003A2F0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6280D" w:rsidRPr="00A6280D">
        <w:rPr>
          <w:color w:val="4472C4" w:themeColor="accent1"/>
        </w:rPr>
        <w:t>https://github.com/nischal-kiran/ML</w:t>
      </w:r>
      <w:r>
        <w:rPr>
          <w:rFonts w:ascii="Times New Roman" w:hAnsi="Times New Roman" w:cs="Times New Roman"/>
          <w:b/>
          <w:bCs/>
          <w:sz w:val="32"/>
          <w:szCs w:val="40"/>
        </w:rPr>
        <w:br w:type="page"/>
      </w:r>
    </w:p>
    <w:p w14:paraId="3EEDC63B" w14:textId="77777777" w:rsidR="004814E0" w:rsidRDefault="004814E0" w:rsidP="004814E0">
      <w:pPr>
        <w:ind w:left="613" w:right="627"/>
        <w:jc w:val="center"/>
        <w:rPr>
          <w:b/>
          <w:sz w:val="24"/>
        </w:rPr>
      </w:pPr>
      <w:r>
        <w:rPr>
          <w:b/>
          <w:sz w:val="24"/>
          <w:u w:val="single"/>
        </w:rPr>
        <w:lastRenderedPageBreak/>
        <w:t>Program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1</w:t>
      </w:r>
    </w:p>
    <w:p w14:paraId="42DAA8A4" w14:textId="77777777" w:rsidR="004814E0" w:rsidRDefault="004814E0" w:rsidP="004814E0">
      <w:pPr>
        <w:pStyle w:val="BodyText"/>
        <w:rPr>
          <w:b/>
        </w:rPr>
      </w:pPr>
    </w:p>
    <w:p w14:paraId="598461EF" w14:textId="77777777" w:rsidR="004814E0" w:rsidRDefault="004814E0" w:rsidP="004814E0">
      <w:pPr>
        <w:pStyle w:val="BodyText"/>
        <w:ind w:left="345"/>
      </w:pPr>
      <w:r>
        <w:t>Write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  <w:r>
        <w:rPr>
          <w:spacing w:val="59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export data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 xml:space="preserve">library </w:t>
      </w:r>
      <w:r>
        <w:rPr>
          <w:spacing w:val="-2"/>
        </w:rPr>
        <w:t>functions</w:t>
      </w:r>
    </w:p>
    <w:p w14:paraId="46ADFD2B" w14:textId="77777777" w:rsidR="004814E0" w:rsidRDefault="004814E0" w:rsidP="004814E0">
      <w:pPr>
        <w:pStyle w:val="BodyText"/>
      </w:pPr>
    </w:p>
    <w:p w14:paraId="1BD63151" w14:textId="77777777" w:rsidR="004814E0" w:rsidRDefault="004814E0" w:rsidP="004814E0">
      <w:pPr>
        <w:pStyle w:val="BodyText"/>
      </w:pPr>
    </w:p>
    <w:p w14:paraId="032EA9FA" w14:textId="77777777" w:rsidR="004814E0" w:rsidRDefault="004814E0" w:rsidP="004814E0">
      <w:pPr>
        <w:pStyle w:val="BodyText"/>
      </w:pPr>
    </w:p>
    <w:p w14:paraId="303B7C1E" w14:textId="77777777" w:rsidR="004814E0" w:rsidRDefault="004814E0" w:rsidP="004814E0">
      <w:pPr>
        <w:ind w:left="345"/>
        <w:rPr>
          <w:b/>
          <w:sz w:val="24"/>
        </w:rPr>
      </w:pPr>
      <w:r>
        <w:rPr>
          <w:b/>
          <w:spacing w:val="-2"/>
          <w:sz w:val="24"/>
        </w:rPr>
        <w:t>Screenshot:</w:t>
      </w:r>
    </w:p>
    <w:p w14:paraId="75154963" w14:textId="77777777" w:rsidR="004814E0" w:rsidRDefault="004814E0" w:rsidP="004814E0">
      <w:pPr>
        <w:pStyle w:val="BodyText"/>
        <w:spacing w:before="5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62336" behindDoc="1" locked="0" layoutInCell="1" allowOverlap="1" wp14:anchorId="1CA968EA" wp14:editId="4DCFCAD9">
            <wp:simplePos x="0" y="0"/>
            <wp:positionH relativeFrom="page">
              <wp:posOffset>2410260</wp:posOffset>
            </wp:positionH>
            <wp:positionV relativeFrom="paragraph">
              <wp:posOffset>198120</wp:posOffset>
            </wp:positionV>
            <wp:extent cx="3145784" cy="5343525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784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CAD5E8A" w14:textId="77777777" w:rsidR="004814E0" w:rsidRDefault="004814E0" w:rsidP="004814E0">
      <w:pPr>
        <w:pStyle w:val="BodyText"/>
        <w:rPr>
          <w:b/>
          <w:sz w:val="20"/>
        </w:rPr>
        <w:sectPr w:rsidR="004814E0" w:rsidSect="004814E0">
          <w:footerReference w:type="default" r:id="rId15"/>
          <w:pgSz w:w="12240" w:h="15840"/>
          <w:pgMar w:top="128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pgNumType w:start="1"/>
          <w:cols w:space="720"/>
        </w:sectPr>
      </w:pPr>
    </w:p>
    <w:p w14:paraId="3210AC79" w14:textId="77777777" w:rsidR="004814E0" w:rsidRDefault="004814E0" w:rsidP="004814E0">
      <w:pPr>
        <w:pStyle w:val="BodyText"/>
        <w:ind w:left="23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E6A7690" wp14:editId="33DA03C7">
            <wp:extent cx="3472021" cy="6129337"/>
            <wp:effectExtent l="0" t="0" r="0" b="508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021" cy="612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7DB7" w14:textId="77777777" w:rsidR="004814E0" w:rsidRDefault="004814E0" w:rsidP="004814E0">
      <w:pPr>
        <w:pStyle w:val="BodyText"/>
        <w:rPr>
          <w:sz w:val="20"/>
        </w:rPr>
        <w:sectPr w:rsidR="004814E0" w:rsidSect="004814E0">
          <w:pgSz w:w="12240" w:h="15840"/>
          <w:pgMar w:top="136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5B73BF4C" w14:textId="77777777" w:rsidR="004814E0" w:rsidRDefault="004814E0" w:rsidP="004814E0">
      <w:pPr>
        <w:ind w:left="345"/>
        <w:rPr>
          <w:b/>
          <w:sz w:val="24"/>
        </w:rPr>
      </w:pPr>
      <w:r>
        <w:rPr>
          <w:b/>
          <w:spacing w:val="-2"/>
          <w:sz w:val="24"/>
        </w:rPr>
        <w:lastRenderedPageBreak/>
        <w:t>Code:</w:t>
      </w:r>
    </w:p>
    <w:p w14:paraId="027E9F41" w14:textId="77777777" w:rsidR="004814E0" w:rsidRDefault="004814E0" w:rsidP="004814E0">
      <w:pPr>
        <w:pStyle w:val="BodyText"/>
        <w:rPr>
          <w:b/>
        </w:rPr>
      </w:pPr>
    </w:p>
    <w:p w14:paraId="4EB02F85" w14:textId="77777777" w:rsidR="004814E0" w:rsidRDefault="004814E0" w:rsidP="004814E0">
      <w:pPr>
        <w:pStyle w:val="BodyText"/>
        <w:spacing w:line="480" w:lineRule="auto"/>
        <w:ind w:left="345" w:right="5958"/>
      </w:pPr>
      <w:r>
        <w:t>from</w:t>
      </w:r>
      <w:r>
        <w:rPr>
          <w:spacing w:val="-13"/>
        </w:rPr>
        <w:t xml:space="preserve"> </w:t>
      </w:r>
      <w:proofErr w:type="spellStart"/>
      <w:r>
        <w:t>sklearn.datasets</w:t>
      </w:r>
      <w:proofErr w:type="spellEnd"/>
      <w:r>
        <w:rPr>
          <w:spacing w:val="-13"/>
        </w:rPr>
        <w:t xml:space="preserve"> </w:t>
      </w:r>
      <w:r>
        <w:t>import</w:t>
      </w:r>
      <w:r>
        <w:rPr>
          <w:spacing w:val="-13"/>
        </w:rPr>
        <w:t xml:space="preserve"> </w:t>
      </w:r>
      <w:proofErr w:type="spellStart"/>
      <w:r>
        <w:t>load_iris</w:t>
      </w:r>
      <w:proofErr w:type="spellEnd"/>
      <w:r>
        <w:t xml:space="preserve"> import pandas as pd</w:t>
      </w:r>
    </w:p>
    <w:p w14:paraId="581BCFEB" w14:textId="77777777" w:rsidR="004814E0" w:rsidRDefault="004814E0" w:rsidP="004814E0">
      <w:pPr>
        <w:pStyle w:val="BodyText"/>
        <w:ind w:left="345"/>
      </w:pPr>
      <w:r>
        <w:t xml:space="preserve">iris = </w:t>
      </w:r>
      <w:proofErr w:type="spellStart"/>
      <w:r>
        <w:rPr>
          <w:spacing w:val="-2"/>
        </w:rPr>
        <w:t>load_iris</w:t>
      </w:r>
      <w:proofErr w:type="spellEnd"/>
      <w:r>
        <w:rPr>
          <w:spacing w:val="-2"/>
        </w:rPr>
        <w:t>()</w:t>
      </w:r>
    </w:p>
    <w:p w14:paraId="3E04499B" w14:textId="77777777" w:rsidR="004814E0" w:rsidRDefault="004814E0" w:rsidP="004814E0">
      <w:pPr>
        <w:pStyle w:val="BodyText"/>
      </w:pPr>
    </w:p>
    <w:p w14:paraId="458893FA" w14:textId="77777777" w:rsidR="004814E0" w:rsidRDefault="004814E0" w:rsidP="004814E0">
      <w:pPr>
        <w:pStyle w:val="BodyText"/>
        <w:spacing w:line="480" w:lineRule="auto"/>
        <w:ind w:left="345" w:right="4203"/>
      </w:pPr>
      <w:proofErr w:type="spellStart"/>
      <w:r>
        <w:t>df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pd.DataFrame</w:t>
      </w:r>
      <w:proofErr w:type="spellEnd"/>
      <w:r>
        <w:t>(</w:t>
      </w:r>
      <w:proofErr w:type="spellStart"/>
      <w:r>
        <w:t>iris.data</w:t>
      </w:r>
      <w:proofErr w:type="spellEnd"/>
      <w:r>
        <w:t>,</w:t>
      </w:r>
      <w:r>
        <w:rPr>
          <w:spacing w:val="-13"/>
        </w:rPr>
        <w:t xml:space="preserve"> </w:t>
      </w:r>
      <w:r>
        <w:t>columns=</w:t>
      </w:r>
      <w:proofErr w:type="spellStart"/>
      <w:r>
        <w:t>iris.feature_names</w:t>
      </w:r>
      <w:proofErr w:type="spellEnd"/>
      <w:r>
        <w:t xml:space="preserve">) </w:t>
      </w:r>
      <w:proofErr w:type="spellStart"/>
      <w:r>
        <w:rPr>
          <w:spacing w:val="-2"/>
        </w:rPr>
        <w:t>df.head</w:t>
      </w:r>
      <w:proofErr w:type="spellEnd"/>
      <w:r>
        <w:rPr>
          <w:spacing w:val="-2"/>
        </w:rPr>
        <w:t>()</w:t>
      </w:r>
    </w:p>
    <w:p w14:paraId="23A1C167" w14:textId="77777777" w:rsidR="004814E0" w:rsidRDefault="004814E0" w:rsidP="004814E0">
      <w:pPr>
        <w:pStyle w:val="BodyText"/>
      </w:pPr>
    </w:p>
    <w:p w14:paraId="0F854F42" w14:textId="77777777" w:rsidR="004814E0" w:rsidRDefault="004814E0" w:rsidP="004814E0">
      <w:pPr>
        <w:pStyle w:val="BodyText"/>
        <w:ind w:left="345"/>
      </w:pPr>
      <w:proofErr w:type="spellStart"/>
      <w:r>
        <w:t>df</w:t>
      </w:r>
      <w:proofErr w:type="spellEnd"/>
      <w:r>
        <w:t>['target']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iris.target</w:t>
      </w:r>
      <w:proofErr w:type="spellEnd"/>
    </w:p>
    <w:p w14:paraId="083E4B5B" w14:textId="77777777" w:rsidR="004814E0" w:rsidRDefault="004814E0" w:rsidP="004814E0">
      <w:pPr>
        <w:pStyle w:val="BodyText"/>
      </w:pPr>
    </w:p>
    <w:p w14:paraId="33E27AB7" w14:textId="77777777" w:rsidR="004814E0" w:rsidRDefault="004814E0" w:rsidP="004814E0">
      <w:pPr>
        <w:pStyle w:val="BodyText"/>
        <w:ind w:left="345"/>
        <w:rPr>
          <w:spacing w:val="-5"/>
        </w:rPr>
      </w:pPr>
      <w:proofErr w:type="spellStart"/>
      <w:r>
        <w:rPr>
          <w:spacing w:val="-5"/>
        </w:rPr>
        <w:t>df</w:t>
      </w:r>
      <w:proofErr w:type="spellEnd"/>
    </w:p>
    <w:p w14:paraId="661440B9" w14:textId="77777777" w:rsidR="004814E0" w:rsidRDefault="004814E0" w:rsidP="004814E0">
      <w:pPr>
        <w:pStyle w:val="BodyText"/>
        <w:ind w:left="345"/>
        <w:rPr>
          <w:spacing w:val="-5"/>
        </w:rPr>
      </w:pPr>
    </w:p>
    <w:p w14:paraId="1EBF124D" w14:textId="128A7E19" w:rsidR="004814E0" w:rsidRDefault="004814E0" w:rsidP="004814E0">
      <w:pPr>
        <w:pStyle w:val="BodyText"/>
        <w:ind w:left="345"/>
      </w:pPr>
      <w:r>
        <w:t xml:space="preserve">import </w:t>
      </w:r>
      <w:proofErr w:type="spellStart"/>
      <w:r>
        <w:rPr>
          <w:spacing w:val="-2"/>
        </w:rPr>
        <w:t>kagglehub</w:t>
      </w:r>
      <w:proofErr w:type="spellEnd"/>
    </w:p>
    <w:p w14:paraId="232DDBD5" w14:textId="77777777" w:rsidR="004814E0" w:rsidRDefault="004814E0" w:rsidP="004814E0">
      <w:pPr>
        <w:pStyle w:val="BodyText"/>
      </w:pPr>
    </w:p>
    <w:p w14:paraId="31573546" w14:textId="77777777" w:rsidR="004814E0" w:rsidRDefault="004814E0" w:rsidP="004814E0">
      <w:pPr>
        <w:pStyle w:val="BodyText"/>
      </w:pPr>
    </w:p>
    <w:p w14:paraId="79A38F6D" w14:textId="77777777" w:rsidR="004814E0" w:rsidRDefault="004814E0" w:rsidP="004814E0">
      <w:pPr>
        <w:pStyle w:val="BodyText"/>
      </w:pPr>
    </w:p>
    <w:p w14:paraId="12C23000" w14:textId="77777777" w:rsidR="004814E0" w:rsidRDefault="004814E0" w:rsidP="004814E0">
      <w:pPr>
        <w:pStyle w:val="BodyText"/>
        <w:ind w:left="345"/>
      </w:pPr>
      <w:r>
        <w:t xml:space="preserve"># Download latest </w:t>
      </w:r>
      <w:r>
        <w:rPr>
          <w:spacing w:val="-2"/>
        </w:rPr>
        <w:t>version</w:t>
      </w:r>
    </w:p>
    <w:p w14:paraId="3EB83CF4" w14:textId="77777777" w:rsidR="004814E0" w:rsidRDefault="004814E0" w:rsidP="004814E0">
      <w:pPr>
        <w:pStyle w:val="BodyText"/>
      </w:pPr>
    </w:p>
    <w:p w14:paraId="3D072506" w14:textId="77777777" w:rsidR="004814E0" w:rsidRDefault="004814E0" w:rsidP="004814E0">
      <w:pPr>
        <w:pStyle w:val="BodyText"/>
        <w:ind w:left="345"/>
      </w:pPr>
      <w:r>
        <w:t>path = kagglehub.dataset_download("abdulmalik1518/mobiles-dataset-</w:t>
      </w:r>
      <w:r>
        <w:rPr>
          <w:spacing w:val="-2"/>
        </w:rPr>
        <w:t>2025")</w:t>
      </w:r>
    </w:p>
    <w:p w14:paraId="56241C7D" w14:textId="77777777" w:rsidR="004814E0" w:rsidRDefault="004814E0" w:rsidP="004814E0">
      <w:pPr>
        <w:pStyle w:val="BodyText"/>
      </w:pPr>
    </w:p>
    <w:p w14:paraId="4265C1EC" w14:textId="77777777" w:rsidR="004814E0" w:rsidRDefault="004814E0" w:rsidP="004814E0">
      <w:pPr>
        <w:pStyle w:val="BodyText"/>
      </w:pPr>
    </w:p>
    <w:p w14:paraId="54CD64C2" w14:textId="77777777" w:rsidR="004814E0" w:rsidRDefault="004814E0" w:rsidP="004814E0">
      <w:pPr>
        <w:pStyle w:val="BodyText"/>
      </w:pPr>
    </w:p>
    <w:p w14:paraId="669F4123" w14:textId="77777777" w:rsidR="004814E0" w:rsidRDefault="004814E0" w:rsidP="004814E0">
      <w:pPr>
        <w:pStyle w:val="BodyText"/>
        <w:ind w:left="345"/>
      </w:pPr>
      <w:r>
        <w:t xml:space="preserve">print("Path to dataset files:", </w:t>
      </w:r>
      <w:r>
        <w:rPr>
          <w:spacing w:val="-2"/>
        </w:rPr>
        <w:t>path)</w:t>
      </w:r>
    </w:p>
    <w:p w14:paraId="0692D3AE" w14:textId="77777777" w:rsidR="004814E0" w:rsidRDefault="004814E0" w:rsidP="004814E0">
      <w:pPr>
        <w:pStyle w:val="BodyText"/>
      </w:pPr>
    </w:p>
    <w:p w14:paraId="49CF6645" w14:textId="77777777" w:rsidR="004814E0" w:rsidRDefault="004814E0" w:rsidP="004814E0">
      <w:pPr>
        <w:pStyle w:val="BodyText"/>
      </w:pPr>
    </w:p>
    <w:p w14:paraId="3493376A" w14:textId="77777777" w:rsidR="004814E0" w:rsidRDefault="004814E0" w:rsidP="004814E0">
      <w:pPr>
        <w:pStyle w:val="BodyText"/>
      </w:pPr>
    </w:p>
    <w:p w14:paraId="0EC1A8E4" w14:textId="77777777" w:rsidR="004814E0" w:rsidRDefault="004814E0" w:rsidP="004814E0">
      <w:pPr>
        <w:pStyle w:val="BodyText"/>
        <w:ind w:left="345"/>
      </w:pPr>
      <w:proofErr w:type="spellStart"/>
      <w:r>
        <w:t>df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pd.read_csv</w:t>
      </w:r>
      <w:proofErr w:type="spellEnd"/>
      <w:r>
        <w:t>("/content/</w:t>
      </w:r>
      <w:proofErr w:type="spellStart"/>
      <w:r>
        <w:t>Mobiles_Dataset</w:t>
      </w:r>
      <w:proofErr w:type="spellEnd"/>
      <w:r>
        <w:t>_(2025).csv",</w:t>
      </w:r>
      <w:r>
        <w:rPr>
          <w:spacing w:val="-6"/>
        </w:rPr>
        <w:t xml:space="preserve"> </w:t>
      </w:r>
      <w:r>
        <w:t>encoding='latin-1')</w:t>
      </w:r>
      <w:r>
        <w:rPr>
          <w:spacing w:val="-6"/>
        </w:rPr>
        <w:t xml:space="preserve"> </w:t>
      </w:r>
      <w:r>
        <w:t>#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'ISO-8859-1',</w:t>
      </w:r>
      <w:r>
        <w:rPr>
          <w:spacing w:val="-6"/>
        </w:rPr>
        <w:t xml:space="preserve"> </w:t>
      </w:r>
      <w:r>
        <w:t xml:space="preserve">or </w:t>
      </w:r>
      <w:r>
        <w:rPr>
          <w:spacing w:val="-2"/>
        </w:rPr>
        <w:t>'cp1252'</w:t>
      </w:r>
    </w:p>
    <w:p w14:paraId="3678DBF7" w14:textId="77777777" w:rsidR="004814E0" w:rsidRDefault="004814E0" w:rsidP="004814E0">
      <w:pPr>
        <w:pStyle w:val="BodyText"/>
      </w:pPr>
    </w:p>
    <w:p w14:paraId="559B61DB" w14:textId="77777777" w:rsidR="004814E0" w:rsidRDefault="004814E0" w:rsidP="004814E0">
      <w:pPr>
        <w:pStyle w:val="BodyText"/>
        <w:spacing w:line="480" w:lineRule="auto"/>
        <w:ind w:left="345" w:right="8077"/>
      </w:pPr>
      <w:proofErr w:type="spellStart"/>
      <w:r>
        <w:rPr>
          <w:spacing w:val="-2"/>
        </w:rPr>
        <w:t>df.head</w:t>
      </w:r>
      <w:proofErr w:type="spellEnd"/>
      <w:r>
        <w:rPr>
          <w:spacing w:val="-2"/>
        </w:rPr>
        <w:t xml:space="preserve">() </w:t>
      </w:r>
      <w:proofErr w:type="spellStart"/>
      <w:r>
        <w:t>df</w:t>
      </w:r>
      <w:proofErr w:type="spellEnd"/>
      <w:r>
        <w:t>['Company</w:t>
      </w:r>
      <w:r>
        <w:rPr>
          <w:spacing w:val="-15"/>
        </w:rPr>
        <w:t xml:space="preserve"> </w:t>
      </w:r>
      <w:r>
        <w:t>Name']</w:t>
      </w:r>
    </w:p>
    <w:p w14:paraId="4505E134" w14:textId="77777777" w:rsidR="004814E0" w:rsidRDefault="004814E0" w:rsidP="004814E0">
      <w:pPr>
        <w:pStyle w:val="BodyText"/>
      </w:pPr>
    </w:p>
    <w:p w14:paraId="0D9D6F25" w14:textId="77777777" w:rsidR="004814E0" w:rsidRDefault="004814E0" w:rsidP="004814E0">
      <w:pPr>
        <w:pStyle w:val="BodyText"/>
      </w:pPr>
    </w:p>
    <w:p w14:paraId="6BBD9D74" w14:textId="77777777" w:rsidR="004814E0" w:rsidRDefault="004814E0" w:rsidP="004814E0">
      <w:pPr>
        <w:pStyle w:val="BodyText"/>
        <w:ind w:left="345"/>
      </w:pPr>
      <w:r>
        <w:t xml:space="preserve">data = {"USN" : ['1', "2", "3"], "Name" : ["A", "B", </w:t>
      </w:r>
      <w:r>
        <w:rPr>
          <w:spacing w:val="-2"/>
        </w:rPr>
        <w:t>"C"]}</w:t>
      </w:r>
    </w:p>
    <w:p w14:paraId="644E6220" w14:textId="77777777" w:rsidR="004814E0" w:rsidRDefault="004814E0" w:rsidP="004814E0">
      <w:pPr>
        <w:pStyle w:val="BodyText"/>
      </w:pPr>
    </w:p>
    <w:p w14:paraId="2E17508D" w14:textId="77777777" w:rsidR="004814E0" w:rsidRDefault="004814E0" w:rsidP="004814E0">
      <w:pPr>
        <w:pStyle w:val="BodyText"/>
        <w:spacing w:line="480" w:lineRule="auto"/>
        <w:ind w:left="345" w:right="7623"/>
      </w:pPr>
      <w:proofErr w:type="spellStart"/>
      <w:r>
        <w:t>df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pd.DataFrame</w:t>
      </w:r>
      <w:proofErr w:type="spellEnd"/>
      <w:r>
        <w:t xml:space="preserve">(data) </w:t>
      </w:r>
      <w:proofErr w:type="spellStart"/>
      <w:r>
        <w:rPr>
          <w:spacing w:val="-6"/>
        </w:rPr>
        <w:t>df</w:t>
      </w:r>
      <w:proofErr w:type="spellEnd"/>
    </w:p>
    <w:p w14:paraId="4F79EC6A" w14:textId="77777777" w:rsidR="004814E0" w:rsidRDefault="004814E0" w:rsidP="004814E0">
      <w:pPr>
        <w:pStyle w:val="BodyText"/>
        <w:spacing w:line="480" w:lineRule="auto"/>
        <w:ind w:left="345" w:right="5958"/>
      </w:pPr>
      <w:r>
        <w:lastRenderedPageBreak/>
        <w:t>from</w:t>
      </w:r>
      <w:r>
        <w:rPr>
          <w:spacing w:val="-13"/>
        </w:rPr>
        <w:t xml:space="preserve"> </w:t>
      </w:r>
      <w:proofErr w:type="spellStart"/>
      <w:r>
        <w:t>sklearn.datasets</w:t>
      </w:r>
      <w:proofErr w:type="spellEnd"/>
      <w:r>
        <w:rPr>
          <w:spacing w:val="-13"/>
        </w:rPr>
        <w:t xml:space="preserve"> </w:t>
      </w:r>
      <w:r>
        <w:t>import</w:t>
      </w:r>
      <w:r>
        <w:rPr>
          <w:spacing w:val="-13"/>
        </w:rPr>
        <w:t xml:space="preserve"> </w:t>
      </w:r>
      <w:proofErr w:type="spellStart"/>
      <w:r>
        <w:t>load_diabetes</w:t>
      </w:r>
      <w:proofErr w:type="spellEnd"/>
      <w:r>
        <w:t xml:space="preserve"> diabetes = </w:t>
      </w:r>
      <w:proofErr w:type="spellStart"/>
      <w:r>
        <w:t>load_diabetes</w:t>
      </w:r>
      <w:proofErr w:type="spellEnd"/>
      <w:r>
        <w:t>()</w:t>
      </w:r>
    </w:p>
    <w:p w14:paraId="5577CFFB" w14:textId="1B3992C2" w:rsidR="004814E0" w:rsidRDefault="004814E0" w:rsidP="004814E0">
      <w:pPr>
        <w:pStyle w:val="BodyText"/>
        <w:spacing w:line="480" w:lineRule="auto"/>
        <w:ind w:left="345" w:right="3541"/>
      </w:pPr>
      <w:proofErr w:type="spellStart"/>
      <w:r>
        <w:t>df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pd.DataFrame</w:t>
      </w:r>
      <w:proofErr w:type="spellEnd"/>
      <w:r>
        <w:t>(</w:t>
      </w:r>
      <w:proofErr w:type="spellStart"/>
      <w:r>
        <w:t>diabetes.data</w:t>
      </w:r>
      <w:proofErr w:type="spellEnd"/>
      <w:r>
        <w:t>,</w:t>
      </w:r>
      <w:r>
        <w:rPr>
          <w:spacing w:val="-13"/>
        </w:rPr>
        <w:t xml:space="preserve"> </w:t>
      </w:r>
      <w:r>
        <w:t>columns=</w:t>
      </w:r>
      <w:proofErr w:type="spellStart"/>
      <w:r>
        <w:t>diabetes.feature_names</w:t>
      </w:r>
      <w:proofErr w:type="spellEnd"/>
      <w:r>
        <w:t xml:space="preserve">) </w:t>
      </w:r>
      <w:proofErr w:type="spellStart"/>
      <w:r>
        <w:rPr>
          <w:spacing w:val="-2"/>
        </w:rPr>
        <w:t>df.head</w:t>
      </w:r>
      <w:proofErr w:type="spellEnd"/>
      <w:r>
        <w:rPr>
          <w:spacing w:val="-2"/>
        </w:rPr>
        <w:t>()</w:t>
      </w:r>
    </w:p>
    <w:p w14:paraId="2D8F6003" w14:textId="3203E987" w:rsidR="004814E0" w:rsidRDefault="004814E0" w:rsidP="004814E0">
      <w:pPr>
        <w:pStyle w:val="BodyText"/>
        <w:ind w:left="345"/>
      </w:pPr>
      <w:proofErr w:type="spellStart"/>
      <w:r>
        <w:rPr>
          <w:spacing w:val="-2"/>
        </w:rPr>
        <w:t>df.columns</w:t>
      </w:r>
      <w:proofErr w:type="spellEnd"/>
    </w:p>
    <w:p w14:paraId="70632702" w14:textId="77777777" w:rsidR="004814E0" w:rsidRDefault="004814E0" w:rsidP="004814E0">
      <w:pPr>
        <w:pStyle w:val="BodyText"/>
      </w:pPr>
    </w:p>
    <w:p w14:paraId="54D58CC0" w14:textId="77777777" w:rsidR="004814E0" w:rsidRDefault="004814E0" w:rsidP="004814E0">
      <w:pPr>
        <w:pStyle w:val="BodyText"/>
        <w:spacing w:line="480" w:lineRule="auto"/>
        <w:ind w:left="345" w:right="4203"/>
        <w:rPr>
          <w:spacing w:val="-2"/>
        </w:rPr>
      </w:pPr>
      <w:proofErr w:type="spellStart"/>
      <w:r>
        <w:t>df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pd.read_csv</w:t>
      </w:r>
      <w:proofErr w:type="spellEnd"/>
      <w:r>
        <w:t>("/content/</w:t>
      </w:r>
      <w:proofErr w:type="spellStart"/>
      <w:r>
        <w:t>Dataset_of_Diabetes</w:t>
      </w:r>
      <w:proofErr w:type="spellEnd"/>
      <w:r>
        <w:rPr>
          <w:spacing w:val="-13"/>
        </w:rPr>
        <w:t xml:space="preserve"> </w:t>
      </w:r>
      <w:r>
        <w:t xml:space="preserve">.csv") </w:t>
      </w:r>
      <w:proofErr w:type="spellStart"/>
      <w:r>
        <w:rPr>
          <w:spacing w:val="-2"/>
        </w:rPr>
        <w:t>df.head</w:t>
      </w:r>
      <w:proofErr w:type="spellEnd"/>
      <w:r>
        <w:rPr>
          <w:spacing w:val="-2"/>
        </w:rPr>
        <w:t>()</w:t>
      </w:r>
    </w:p>
    <w:p w14:paraId="61B2BFAD" w14:textId="6B632028" w:rsidR="004814E0" w:rsidRDefault="004814E0" w:rsidP="004814E0">
      <w:pPr>
        <w:pStyle w:val="BodyText"/>
        <w:spacing w:line="480" w:lineRule="auto"/>
        <w:ind w:left="345" w:right="4203"/>
      </w:pPr>
      <w:r>
        <w:t>import</w:t>
      </w:r>
      <w:r>
        <w:rPr>
          <w:spacing w:val="-13"/>
        </w:rPr>
        <w:t xml:space="preserve"> </w:t>
      </w:r>
      <w:proofErr w:type="spellStart"/>
      <w:r>
        <w:t>yfinance</w:t>
      </w:r>
      <w:proofErr w:type="spellEnd"/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proofErr w:type="spellStart"/>
      <w:r>
        <w:t>yf</w:t>
      </w:r>
      <w:proofErr w:type="spellEnd"/>
      <w:r>
        <w:t xml:space="preserve"> import pandas as pd</w:t>
      </w:r>
    </w:p>
    <w:p w14:paraId="21702A70" w14:textId="77777777" w:rsidR="004814E0" w:rsidRDefault="004814E0" w:rsidP="004814E0">
      <w:pPr>
        <w:pStyle w:val="BodyText"/>
        <w:ind w:left="345"/>
      </w:pPr>
      <w:r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rPr>
          <w:spacing w:val="-5"/>
        </w:rPr>
        <w:t>plt</w:t>
      </w:r>
      <w:proofErr w:type="spellEnd"/>
    </w:p>
    <w:p w14:paraId="6718D550" w14:textId="77777777" w:rsidR="004814E0" w:rsidRDefault="004814E0" w:rsidP="004814E0">
      <w:pPr>
        <w:pStyle w:val="BodyText"/>
      </w:pPr>
    </w:p>
    <w:p w14:paraId="3EBC5AF8" w14:textId="77777777" w:rsidR="004814E0" w:rsidRDefault="004814E0" w:rsidP="004814E0">
      <w:pPr>
        <w:pStyle w:val="BodyText"/>
      </w:pPr>
    </w:p>
    <w:p w14:paraId="5AFAAE10" w14:textId="77777777" w:rsidR="004814E0" w:rsidRDefault="004814E0" w:rsidP="004814E0">
      <w:pPr>
        <w:pStyle w:val="BodyText"/>
      </w:pPr>
    </w:p>
    <w:p w14:paraId="5DF49113" w14:textId="77777777" w:rsidR="004814E0" w:rsidRDefault="004814E0" w:rsidP="004814E0">
      <w:pPr>
        <w:pStyle w:val="BodyText"/>
      </w:pPr>
    </w:p>
    <w:p w14:paraId="0A6E6A03" w14:textId="77777777" w:rsidR="004814E0" w:rsidRDefault="004814E0" w:rsidP="004814E0">
      <w:pPr>
        <w:pStyle w:val="BodyText"/>
      </w:pPr>
    </w:p>
    <w:p w14:paraId="48E59BFA" w14:textId="77777777" w:rsidR="004814E0" w:rsidRDefault="004814E0" w:rsidP="004814E0">
      <w:pPr>
        <w:pStyle w:val="BodyText"/>
        <w:ind w:left="345"/>
      </w:pPr>
      <w:r>
        <w:t xml:space="preserve">tickers = ["RELIANCE.NS", "TCS.NS", </w:t>
      </w:r>
      <w:r>
        <w:rPr>
          <w:spacing w:val="-2"/>
        </w:rPr>
        <w:t>"INFY.NS"]</w:t>
      </w:r>
    </w:p>
    <w:p w14:paraId="2B9DAA13" w14:textId="77777777" w:rsidR="004814E0" w:rsidRDefault="004814E0" w:rsidP="004814E0">
      <w:pPr>
        <w:pStyle w:val="BodyText"/>
      </w:pPr>
    </w:p>
    <w:p w14:paraId="23B7EE16" w14:textId="1F858316" w:rsidR="004814E0" w:rsidRDefault="004814E0" w:rsidP="004814E0">
      <w:pPr>
        <w:pStyle w:val="BodyText"/>
        <w:ind w:left="345"/>
      </w:pPr>
      <w:r>
        <w:t xml:space="preserve"># Fetch historical data for the last 1 </w:t>
      </w:r>
      <w:r>
        <w:rPr>
          <w:spacing w:val="-4"/>
        </w:rPr>
        <w:t>year</w:t>
      </w:r>
    </w:p>
    <w:p w14:paraId="623596F6" w14:textId="77777777" w:rsidR="004814E0" w:rsidRDefault="004814E0" w:rsidP="004814E0">
      <w:pPr>
        <w:pStyle w:val="BodyText"/>
      </w:pPr>
    </w:p>
    <w:p w14:paraId="3CED3475" w14:textId="77777777" w:rsidR="004814E0" w:rsidRDefault="004814E0" w:rsidP="004814E0">
      <w:pPr>
        <w:pStyle w:val="BodyText"/>
        <w:ind w:left="345"/>
      </w:pPr>
      <w:r>
        <w:t xml:space="preserve">data = </w:t>
      </w:r>
      <w:proofErr w:type="spellStart"/>
      <w:r>
        <w:t>yf.download</w:t>
      </w:r>
      <w:proofErr w:type="spellEnd"/>
      <w:r>
        <w:t xml:space="preserve">(tickers, start="2022-10-01", end="2023-10-01", </w:t>
      </w:r>
      <w:proofErr w:type="spellStart"/>
      <w:r>
        <w:rPr>
          <w:spacing w:val="-2"/>
        </w:rPr>
        <w:t>group_by</w:t>
      </w:r>
      <w:proofErr w:type="spellEnd"/>
      <w:r>
        <w:rPr>
          <w:spacing w:val="-2"/>
        </w:rPr>
        <w:t>='ticker')</w:t>
      </w:r>
    </w:p>
    <w:p w14:paraId="73024537" w14:textId="77777777" w:rsidR="004814E0" w:rsidRDefault="004814E0" w:rsidP="004814E0">
      <w:pPr>
        <w:pStyle w:val="BodyText"/>
      </w:pPr>
    </w:p>
    <w:p w14:paraId="39265195" w14:textId="77777777" w:rsidR="004814E0" w:rsidRDefault="004814E0" w:rsidP="004814E0">
      <w:pPr>
        <w:pStyle w:val="BodyText"/>
      </w:pPr>
    </w:p>
    <w:p w14:paraId="0E148BB0" w14:textId="77777777" w:rsidR="004814E0" w:rsidRDefault="004814E0" w:rsidP="004814E0">
      <w:pPr>
        <w:pStyle w:val="BodyText"/>
      </w:pPr>
    </w:p>
    <w:p w14:paraId="6F3E1914" w14:textId="60029498" w:rsidR="004814E0" w:rsidRDefault="004814E0" w:rsidP="004814E0">
      <w:pPr>
        <w:pStyle w:val="BodyText"/>
        <w:ind w:left="345"/>
      </w:pPr>
      <w:r>
        <w:t xml:space="preserve"># Display the first 5 rows of the </w:t>
      </w:r>
      <w:r>
        <w:rPr>
          <w:spacing w:val="-2"/>
        </w:rPr>
        <w:t>dataset</w:t>
      </w:r>
    </w:p>
    <w:p w14:paraId="3C54FBE4" w14:textId="77777777" w:rsidR="004814E0" w:rsidRDefault="004814E0" w:rsidP="004814E0">
      <w:pPr>
        <w:pStyle w:val="BodyText"/>
      </w:pPr>
    </w:p>
    <w:p w14:paraId="23503BC3" w14:textId="77777777" w:rsidR="004814E0" w:rsidRDefault="004814E0" w:rsidP="004814E0">
      <w:pPr>
        <w:pStyle w:val="BodyText"/>
        <w:ind w:left="345"/>
      </w:pPr>
      <w:r>
        <w:t xml:space="preserve">print("First 5 rows of the </w:t>
      </w:r>
      <w:r>
        <w:rPr>
          <w:spacing w:val="-2"/>
        </w:rPr>
        <w:t>dataset:")</w:t>
      </w:r>
    </w:p>
    <w:p w14:paraId="58116AD3" w14:textId="77777777" w:rsidR="004814E0" w:rsidRDefault="004814E0" w:rsidP="004814E0">
      <w:pPr>
        <w:pStyle w:val="BodyText"/>
      </w:pPr>
    </w:p>
    <w:p w14:paraId="2F3C0954" w14:textId="77777777" w:rsidR="004814E0" w:rsidRDefault="004814E0" w:rsidP="004814E0">
      <w:pPr>
        <w:pStyle w:val="BodyText"/>
      </w:pPr>
    </w:p>
    <w:p w14:paraId="2D3EABD7" w14:textId="77777777" w:rsidR="004814E0" w:rsidRDefault="004814E0" w:rsidP="004814E0">
      <w:pPr>
        <w:pStyle w:val="BodyText"/>
      </w:pPr>
    </w:p>
    <w:p w14:paraId="58532627" w14:textId="77777777" w:rsidR="004814E0" w:rsidRDefault="004814E0" w:rsidP="004814E0">
      <w:pPr>
        <w:pStyle w:val="BodyText"/>
        <w:ind w:left="345"/>
      </w:pPr>
      <w:r>
        <w:rPr>
          <w:spacing w:val="-2"/>
        </w:rPr>
        <w:t>print(</w:t>
      </w:r>
      <w:proofErr w:type="spellStart"/>
      <w:r>
        <w:rPr>
          <w:spacing w:val="-2"/>
        </w:rPr>
        <w:t>data.head</w:t>
      </w:r>
      <w:proofErr w:type="spellEnd"/>
      <w:r>
        <w:rPr>
          <w:spacing w:val="-2"/>
        </w:rPr>
        <w:t>())</w:t>
      </w:r>
    </w:p>
    <w:p w14:paraId="62932320" w14:textId="77777777" w:rsidR="004814E0" w:rsidRDefault="004814E0" w:rsidP="004814E0">
      <w:pPr>
        <w:pStyle w:val="BodyText"/>
      </w:pPr>
    </w:p>
    <w:p w14:paraId="6DC559A2" w14:textId="5E0B6E7F" w:rsidR="004814E0" w:rsidRDefault="004814E0" w:rsidP="004814E0">
      <w:pPr>
        <w:pStyle w:val="BodyText"/>
        <w:ind w:left="345"/>
      </w:pPr>
      <w:r>
        <w:t>print("\</w:t>
      </w:r>
      <w:proofErr w:type="spellStart"/>
      <w:r>
        <w:t>nShape</w:t>
      </w:r>
      <w:proofErr w:type="spellEnd"/>
      <w:r>
        <w:t xml:space="preserve"> of the </w:t>
      </w:r>
      <w:r>
        <w:rPr>
          <w:spacing w:val="-2"/>
        </w:rPr>
        <w:t>dataset:")</w:t>
      </w:r>
    </w:p>
    <w:p w14:paraId="470C9A55" w14:textId="77777777" w:rsidR="004814E0" w:rsidRDefault="004814E0" w:rsidP="004814E0">
      <w:pPr>
        <w:pStyle w:val="BodyText"/>
      </w:pPr>
    </w:p>
    <w:p w14:paraId="498979BB" w14:textId="77777777" w:rsidR="004814E0" w:rsidRDefault="004814E0" w:rsidP="004814E0">
      <w:pPr>
        <w:pStyle w:val="BodyText"/>
        <w:ind w:left="345"/>
      </w:pPr>
      <w:r>
        <w:rPr>
          <w:spacing w:val="-2"/>
        </w:rPr>
        <w:t>print(</w:t>
      </w:r>
      <w:proofErr w:type="spellStart"/>
      <w:r>
        <w:rPr>
          <w:spacing w:val="-2"/>
        </w:rPr>
        <w:t>data.shape</w:t>
      </w:r>
      <w:proofErr w:type="spellEnd"/>
      <w:r>
        <w:rPr>
          <w:spacing w:val="-2"/>
        </w:rPr>
        <w:t>)</w:t>
      </w:r>
    </w:p>
    <w:p w14:paraId="3A0FE662" w14:textId="77777777" w:rsidR="004814E0" w:rsidRDefault="004814E0" w:rsidP="004814E0">
      <w:pPr>
        <w:pStyle w:val="BodyText"/>
        <w:sectPr w:rsidR="004814E0" w:rsidSect="004814E0">
          <w:pgSz w:w="12240" w:h="15840"/>
          <w:pgMar w:top="182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0F060337" w14:textId="77777777" w:rsidR="004814E0" w:rsidRDefault="004814E0" w:rsidP="004814E0">
      <w:pPr>
        <w:pStyle w:val="BodyText"/>
        <w:spacing w:before="60"/>
        <w:ind w:left="345"/>
      </w:pPr>
      <w:r>
        <w:lastRenderedPageBreak/>
        <w:t xml:space="preserve"># Summary statistics for a specific stock (e.g., </w:t>
      </w:r>
      <w:r>
        <w:rPr>
          <w:spacing w:val="-2"/>
        </w:rPr>
        <w:t>Reliance)</w:t>
      </w:r>
    </w:p>
    <w:p w14:paraId="07426224" w14:textId="77777777" w:rsidR="004814E0" w:rsidRDefault="004814E0" w:rsidP="004814E0">
      <w:pPr>
        <w:pStyle w:val="BodyText"/>
      </w:pPr>
    </w:p>
    <w:p w14:paraId="18BBA332" w14:textId="77777777" w:rsidR="004814E0" w:rsidRDefault="004814E0" w:rsidP="004814E0">
      <w:pPr>
        <w:pStyle w:val="BodyText"/>
        <w:ind w:left="345"/>
      </w:pPr>
      <w:proofErr w:type="spellStart"/>
      <w:r>
        <w:t>reliance_data</w:t>
      </w:r>
      <w:proofErr w:type="spellEnd"/>
      <w:r>
        <w:t xml:space="preserve"> = </w:t>
      </w:r>
      <w:r>
        <w:rPr>
          <w:spacing w:val="-2"/>
        </w:rPr>
        <w:t>data['RELIANCE.NS']</w:t>
      </w:r>
    </w:p>
    <w:p w14:paraId="24446ECF" w14:textId="77777777" w:rsidR="004814E0" w:rsidRDefault="004814E0" w:rsidP="004814E0">
      <w:pPr>
        <w:pStyle w:val="BodyText"/>
      </w:pPr>
    </w:p>
    <w:p w14:paraId="7362F885" w14:textId="779AF1D3" w:rsidR="004814E0" w:rsidRDefault="004814E0" w:rsidP="004814E0">
      <w:pPr>
        <w:pStyle w:val="BodyText"/>
        <w:ind w:left="345"/>
      </w:pPr>
      <w:r>
        <w:t>print("\</w:t>
      </w:r>
      <w:proofErr w:type="spellStart"/>
      <w:r>
        <w:t>nSummary</w:t>
      </w:r>
      <w:proofErr w:type="spellEnd"/>
      <w:r>
        <w:t xml:space="preserve"> statistics for Reliance </w:t>
      </w:r>
      <w:r>
        <w:rPr>
          <w:spacing w:val="-2"/>
        </w:rPr>
        <w:t>Industries:")</w:t>
      </w:r>
    </w:p>
    <w:p w14:paraId="36E50BB1" w14:textId="77777777" w:rsidR="004814E0" w:rsidRDefault="004814E0" w:rsidP="004814E0">
      <w:pPr>
        <w:pStyle w:val="BodyText"/>
      </w:pPr>
    </w:p>
    <w:p w14:paraId="54EEE230" w14:textId="0E3C16E1" w:rsidR="004814E0" w:rsidRDefault="004814E0" w:rsidP="004814E0">
      <w:pPr>
        <w:pStyle w:val="BodyText"/>
        <w:ind w:left="345"/>
      </w:pPr>
      <w:r>
        <w:rPr>
          <w:spacing w:val="-2"/>
        </w:rPr>
        <w:t>print(</w:t>
      </w:r>
      <w:proofErr w:type="spellStart"/>
      <w:r>
        <w:rPr>
          <w:spacing w:val="-2"/>
        </w:rPr>
        <w:t>reliance_data.describe</w:t>
      </w:r>
      <w:proofErr w:type="spellEnd"/>
      <w:r>
        <w:rPr>
          <w:spacing w:val="-2"/>
        </w:rPr>
        <w:t>())</w:t>
      </w:r>
    </w:p>
    <w:p w14:paraId="6B6830BD" w14:textId="77777777" w:rsidR="004814E0" w:rsidRDefault="004814E0" w:rsidP="004814E0">
      <w:pPr>
        <w:pStyle w:val="BodyText"/>
      </w:pPr>
    </w:p>
    <w:p w14:paraId="52793CE1" w14:textId="32466685" w:rsidR="004814E0" w:rsidRDefault="004814E0" w:rsidP="004814E0">
      <w:pPr>
        <w:pStyle w:val="BodyText"/>
        <w:ind w:left="345"/>
      </w:pPr>
      <w:r>
        <w:t xml:space="preserve"># Calculate daily </w:t>
      </w:r>
      <w:r>
        <w:rPr>
          <w:spacing w:val="-2"/>
        </w:rPr>
        <w:t>returns</w:t>
      </w:r>
    </w:p>
    <w:p w14:paraId="10217003" w14:textId="77777777" w:rsidR="004814E0" w:rsidRDefault="004814E0" w:rsidP="004814E0">
      <w:pPr>
        <w:pStyle w:val="BodyText"/>
      </w:pPr>
    </w:p>
    <w:p w14:paraId="6DD2E89F" w14:textId="77777777" w:rsidR="004814E0" w:rsidRDefault="004814E0" w:rsidP="004814E0">
      <w:pPr>
        <w:pStyle w:val="BodyText"/>
        <w:ind w:left="345"/>
      </w:pPr>
      <w:proofErr w:type="spellStart"/>
      <w:r>
        <w:t>reliance_data</w:t>
      </w:r>
      <w:proofErr w:type="spellEnd"/>
      <w:r>
        <w:t xml:space="preserve">['Daily Return'] = </w:t>
      </w:r>
      <w:proofErr w:type="spellStart"/>
      <w:r>
        <w:rPr>
          <w:spacing w:val="-2"/>
        </w:rPr>
        <w:t>reliance_data</w:t>
      </w:r>
      <w:proofErr w:type="spellEnd"/>
      <w:r>
        <w:rPr>
          <w:spacing w:val="-2"/>
        </w:rPr>
        <w:t>['Close'].</w:t>
      </w:r>
      <w:proofErr w:type="spellStart"/>
      <w:r>
        <w:rPr>
          <w:spacing w:val="-2"/>
        </w:rPr>
        <w:t>pct_change</w:t>
      </w:r>
      <w:proofErr w:type="spellEnd"/>
      <w:r>
        <w:rPr>
          <w:spacing w:val="-2"/>
        </w:rPr>
        <w:t>()</w:t>
      </w:r>
    </w:p>
    <w:p w14:paraId="4F330B2E" w14:textId="77777777" w:rsidR="004814E0" w:rsidRDefault="004814E0" w:rsidP="004814E0">
      <w:pPr>
        <w:pStyle w:val="BodyText"/>
      </w:pPr>
    </w:p>
    <w:p w14:paraId="324421B7" w14:textId="77777777" w:rsidR="004814E0" w:rsidRDefault="004814E0" w:rsidP="004814E0">
      <w:pPr>
        <w:pStyle w:val="BodyText"/>
      </w:pPr>
    </w:p>
    <w:p w14:paraId="7ACE3CB9" w14:textId="77777777" w:rsidR="004814E0" w:rsidRDefault="004814E0" w:rsidP="004814E0">
      <w:pPr>
        <w:pStyle w:val="BodyText"/>
        <w:ind w:left="345"/>
      </w:pPr>
      <w:r>
        <w:t xml:space="preserve"># Plot the closing price and daily </w:t>
      </w:r>
      <w:r>
        <w:rPr>
          <w:spacing w:val="-2"/>
        </w:rPr>
        <w:t>returns</w:t>
      </w:r>
    </w:p>
    <w:p w14:paraId="132CCA1A" w14:textId="77777777" w:rsidR="004814E0" w:rsidRDefault="004814E0" w:rsidP="004814E0">
      <w:pPr>
        <w:pStyle w:val="BodyText"/>
      </w:pPr>
    </w:p>
    <w:p w14:paraId="2CF0B02F" w14:textId="51D7B94F" w:rsidR="004814E0" w:rsidRDefault="004814E0" w:rsidP="004814E0">
      <w:pPr>
        <w:pStyle w:val="BodyText"/>
        <w:ind w:left="345"/>
      </w:pPr>
      <w:proofErr w:type="spellStart"/>
      <w:r>
        <w:t>plt.figure</w:t>
      </w:r>
      <w:proofErr w:type="spellEnd"/>
      <w:r>
        <w:t>(</w:t>
      </w:r>
      <w:proofErr w:type="spellStart"/>
      <w:r>
        <w:t>figsize</w:t>
      </w:r>
      <w:proofErr w:type="spellEnd"/>
      <w:r>
        <w:t xml:space="preserve">=(12, </w:t>
      </w:r>
      <w:r>
        <w:rPr>
          <w:spacing w:val="-5"/>
        </w:rPr>
        <w:t>6))</w:t>
      </w:r>
    </w:p>
    <w:p w14:paraId="28A3B61F" w14:textId="77777777" w:rsidR="004814E0" w:rsidRDefault="004814E0" w:rsidP="004814E0">
      <w:pPr>
        <w:pStyle w:val="BodyText"/>
      </w:pPr>
    </w:p>
    <w:p w14:paraId="491070D5" w14:textId="5BECDFFE" w:rsidR="004814E0" w:rsidRDefault="004814E0" w:rsidP="004814E0">
      <w:pPr>
        <w:pStyle w:val="BodyText"/>
        <w:ind w:left="345"/>
      </w:pPr>
      <w:proofErr w:type="spellStart"/>
      <w:r>
        <w:t>plt.subplot</w:t>
      </w:r>
      <w:proofErr w:type="spellEnd"/>
      <w:r>
        <w:t xml:space="preserve">(2, 1, </w:t>
      </w:r>
      <w:r>
        <w:rPr>
          <w:spacing w:val="-5"/>
        </w:rPr>
        <w:t>1)</w:t>
      </w:r>
    </w:p>
    <w:p w14:paraId="16C58315" w14:textId="77777777" w:rsidR="004814E0" w:rsidRDefault="004814E0" w:rsidP="004814E0">
      <w:pPr>
        <w:pStyle w:val="BodyText"/>
      </w:pPr>
    </w:p>
    <w:p w14:paraId="32427F17" w14:textId="77777777" w:rsidR="004814E0" w:rsidRDefault="004814E0" w:rsidP="004814E0">
      <w:pPr>
        <w:pStyle w:val="BodyText"/>
        <w:ind w:left="345"/>
      </w:pPr>
      <w:proofErr w:type="spellStart"/>
      <w:r>
        <w:t>reliance_data</w:t>
      </w:r>
      <w:proofErr w:type="spellEnd"/>
      <w:r>
        <w:t xml:space="preserve">['Close'].plot(title="Reliance Industries - Closing </w:t>
      </w:r>
      <w:r>
        <w:rPr>
          <w:spacing w:val="-2"/>
        </w:rPr>
        <w:t>Price")</w:t>
      </w:r>
    </w:p>
    <w:p w14:paraId="76EE2CAE" w14:textId="77777777" w:rsidR="004814E0" w:rsidRDefault="004814E0" w:rsidP="004814E0">
      <w:pPr>
        <w:pStyle w:val="BodyText"/>
      </w:pPr>
    </w:p>
    <w:p w14:paraId="2A34F38B" w14:textId="77777777" w:rsidR="004814E0" w:rsidRDefault="004814E0" w:rsidP="004814E0">
      <w:pPr>
        <w:pStyle w:val="BodyText"/>
        <w:ind w:left="345"/>
      </w:pPr>
      <w:proofErr w:type="spellStart"/>
      <w:r>
        <w:t>plt.subplot</w:t>
      </w:r>
      <w:proofErr w:type="spellEnd"/>
      <w:r>
        <w:t xml:space="preserve">(2, 1, </w:t>
      </w:r>
      <w:r>
        <w:rPr>
          <w:spacing w:val="-5"/>
        </w:rPr>
        <w:t>2)</w:t>
      </w:r>
    </w:p>
    <w:p w14:paraId="6D013721" w14:textId="77777777" w:rsidR="004814E0" w:rsidRDefault="004814E0" w:rsidP="004814E0">
      <w:pPr>
        <w:pStyle w:val="BodyText"/>
      </w:pPr>
    </w:p>
    <w:p w14:paraId="7BE70C50" w14:textId="69D0584A" w:rsidR="004814E0" w:rsidRPr="004814E0" w:rsidRDefault="004814E0" w:rsidP="004814E0">
      <w:pPr>
        <w:pStyle w:val="BodyText"/>
        <w:ind w:left="345"/>
      </w:pPr>
      <w:proofErr w:type="spellStart"/>
      <w:r>
        <w:t>reliance_data</w:t>
      </w:r>
      <w:proofErr w:type="spellEnd"/>
      <w:r>
        <w:t xml:space="preserve">['Daily Return'].plot(title="Reliance Industries - Daily Returns", </w:t>
      </w:r>
      <w:r>
        <w:rPr>
          <w:spacing w:val="-2"/>
        </w:rPr>
        <w:t>color='orange')</w:t>
      </w:r>
    </w:p>
    <w:p w14:paraId="3E21FCCF" w14:textId="2959FA60" w:rsidR="004814E0" w:rsidRDefault="004814E0" w:rsidP="004814E0">
      <w:pPr>
        <w:pStyle w:val="BodyText"/>
        <w:spacing w:before="60" w:line="480" w:lineRule="auto"/>
        <w:ind w:left="345" w:right="8077"/>
      </w:pPr>
      <w:proofErr w:type="spellStart"/>
      <w:r>
        <w:rPr>
          <w:spacing w:val="-2"/>
        </w:rPr>
        <w:t>plt.tight_layout</w:t>
      </w:r>
      <w:proofErr w:type="spellEnd"/>
      <w:r>
        <w:rPr>
          <w:spacing w:val="-2"/>
        </w:rPr>
        <w:t xml:space="preserve">() </w:t>
      </w:r>
      <w:proofErr w:type="spellStart"/>
      <w:r>
        <w:rPr>
          <w:spacing w:val="-2"/>
        </w:rPr>
        <w:t>plt.show</w:t>
      </w:r>
      <w:proofErr w:type="spellEnd"/>
      <w:r>
        <w:rPr>
          <w:spacing w:val="-2"/>
        </w:rPr>
        <w:t>()</w:t>
      </w:r>
    </w:p>
    <w:p w14:paraId="38EC59F5" w14:textId="77777777" w:rsidR="004814E0" w:rsidRDefault="004814E0" w:rsidP="004814E0">
      <w:pPr>
        <w:pStyle w:val="BodyText"/>
        <w:spacing w:line="480" w:lineRule="auto"/>
        <w:sectPr w:rsidR="004814E0" w:rsidSect="004814E0">
          <w:pgSz w:w="12240" w:h="15840"/>
          <w:pgMar w:top="128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5E43CDCA" w14:textId="77777777" w:rsidR="004814E0" w:rsidRDefault="004814E0" w:rsidP="004814E0">
      <w:pPr>
        <w:spacing w:before="60"/>
        <w:ind w:left="613" w:right="627"/>
        <w:jc w:val="center"/>
        <w:rPr>
          <w:b/>
          <w:sz w:val="24"/>
        </w:rPr>
      </w:pPr>
      <w:bookmarkStart w:id="0" w:name="Program_2_"/>
      <w:bookmarkEnd w:id="0"/>
      <w:r>
        <w:rPr>
          <w:b/>
          <w:sz w:val="24"/>
          <w:u w:val="single"/>
        </w:rPr>
        <w:lastRenderedPageBreak/>
        <w:t>Program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2</w:t>
      </w:r>
    </w:p>
    <w:p w14:paraId="6A3AAAA7" w14:textId="77777777" w:rsidR="004814E0" w:rsidRDefault="004814E0" w:rsidP="004814E0">
      <w:pPr>
        <w:pStyle w:val="BodyText"/>
        <w:rPr>
          <w:b/>
        </w:rPr>
      </w:pPr>
    </w:p>
    <w:p w14:paraId="67B1B490" w14:textId="77777777" w:rsidR="004814E0" w:rsidRDefault="004814E0" w:rsidP="004814E0">
      <w:pPr>
        <w:pStyle w:val="BodyText"/>
        <w:spacing w:before="276"/>
      </w:pPr>
      <w:r>
        <w:t xml:space="preserve">Demonstrate various data pre-processing techniques for a given </w:t>
      </w:r>
      <w:r>
        <w:rPr>
          <w:spacing w:val="-2"/>
        </w:rPr>
        <w:t>dataset</w:t>
      </w:r>
    </w:p>
    <w:p w14:paraId="2768E7BC" w14:textId="77777777" w:rsidR="004814E0" w:rsidRDefault="004814E0" w:rsidP="004814E0">
      <w:pPr>
        <w:spacing w:before="276"/>
        <w:rPr>
          <w:b/>
          <w:sz w:val="24"/>
        </w:rPr>
      </w:pPr>
      <w:r>
        <w:rPr>
          <w:b/>
          <w:spacing w:val="-2"/>
          <w:sz w:val="24"/>
        </w:rPr>
        <w:t>Screenshot:</w:t>
      </w:r>
    </w:p>
    <w:p w14:paraId="7E8ECE97" w14:textId="77777777" w:rsidR="004814E0" w:rsidRDefault="004814E0" w:rsidP="004814E0">
      <w:pPr>
        <w:pStyle w:val="BodyText"/>
        <w:spacing w:before="5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63360" behindDoc="1" locked="0" layoutInCell="1" allowOverlap="1" wp14:anchorId="33BFA502" wp14:editId="2438D898">
            <wp:simplePos x="0" y="0"/>
            <wp:positionH relativeFrom="page">
              <wp:posOffset>2164080</wp:posOffset>
            </wp:positionH>
            <wp:positionV relativeFrom="paragraph">
              <wp:posOffset>228272</wp:posOffset>
            </wp:positionV>
            <wp:extent cx="3646549" cy="6210955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549" cy="621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987901" w14:textId="77777777" w:rsidR="004814E0" w:rsidRDefault="004814E0" w:rsidP="004814E0">
      <w:pPr>
        <w:pStyle w:val="BodyText"/>
        <w:rPr>
          <w:b/>
          <w:sz w:val="20"/>
        </w:rPr>
        <w:sectPr w:rsidR="004814E0" w:rsidSect="004814E0">
          <w:pgSz w:w="12240" w:h="15840"/>
          <w:pgMar w:top="128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3F6708D5" w14:textId="77777777" w:rsidR="004814E0" w:rsidRDefault="004814E0" w:rsidP="004814E0">
      <w:pPr>
        <w:pStyle w:val="BodyText"/>
        <w:ind w:left="233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A89765A" wp14:editId="6CA8D679">
            <wp:extent cx="2897120" cy="5029200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12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BBAD" w14:textId="77777777" w:rsidR="004814E0" w:rsidRDefault="004814E0" w:rsidP="004814E0">
      <w:pPr>
        <w:pStyle w:val="BodyText"/>
        <w:rPr>
          <w:b/>
        </w:rPr>
      </w:pPr>
    </w:p>
    <w:p w14:paraId="728ED60E" w14:textId="77777777" w:rsidR="004814E0" w:rsidRDefault="004814E0" w:rsidP="004814E0">
      <w:pPr>
        <w:pStyle w:val="BodyText"/>
        <w:rPr>
          <w:b/>
        </w:rPr>
      </w:pPr>
    </w:p>
    <w:p w14:paraId="6CB6BAD0" w14:textId="77777777" w:rsidR="004814E0" w:rsidRDefault="004814E0" w:rsidP="004814E0">
      <w:pPr>
        <w:pStyle w:val="BodyText"/>
        <w:spacing w:before="121"/>
        <w:rPr>
          <w:b/>
        </w:rPr>
      </w:pPr>
    </w:p>
    <w:p w14:paraId="3929B4C6" w14:textId="77777777" w:rsidR="004814E0" w:rsidRDefault="004814E0" w:rsidP="004814E0">
      <w:pPr>
        <w:spacing w:before="1"/>
        <w:rPr>
          <w:b/>
          <w:sz w:val="24"/>
        </w:rPr>
      </w:pPr>
      <w:r>
        <w:rPr>
          <w:b/>
          <w:spacing w:val="-2"/>
          <w:sz w:val="24"/>
        </w:rPr>
        <w:t>Code:</w:t>
      </w:r>
    </w:p>
    <w:p w14:paraId="1008E979" w14:textId="77777777" w:rsidR="004814E0" w:rsidRDefault="004814E0" w:rsidP="004814E0">
      <w:pPr>
        <w:pStyle w:val="BodyText"/>
        <w:spacing w:before="276" w:line="480" w:lineRule="auto"/>
        <w:ind w:right="8503"/>
      </w:pPr>
      <w:r>
        <w:t>import</w:t>
      </w:r>
      <w:r>
        <w:rPr>
          <w:spacing w:val="-13"/>
        </w:rPr>
        <w:t xml:space="preserve"> </w:t>
      </w:r>
      <w:r>
        <w:t>pandas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 xml:space="preserve">pd import </w:t>
      </w:r>
      <w:proofErr w:type="spellStart"/>
      <w:r>
        <w:t>numpy</w:t>
      </w:r>
      <w:proofErr w:type="spellEnd"/>
      <w:r>
        <w:t xml:space="preserve"> as </w:t>
      </w:r>
      <w:r>
        <w:rPr>
          <w:spacing w:val="-5"/>
        </w:rPr>
        <w:t>np</w:t>
      </w:r>
    </w:p>
    <w:p w14:paraId="40F17CC1" w14:textId="77777777" w:rsidR="004814E0" w:rsidRDefault="004814E0" w:rsidP="004814E0">
      <w:pPr>
        <w:pStyle w:val="BodyText"/>
      </w:pPr>
    </w:p>
    <w:p w14:paraId="0B4BE1FE" w14:textId="77777777" w:rsidR="004814E0" w:rsidRDefault="004814E0" w:rsidP="004814E0">
      <w:pPr>
        <w:pStyle w:val="BodyText"/>
      </w:pPr>
    </w:p>
    <w:p w14:paraId="792973A2" w14:textId="77777777" w:rsidR="004814E0" w:rsidRDefault="004814E0" w:rsidP="004814E0">
      <w:pPr>
        <w:pStyle w:val="BodyText"/>
      </w:pPr>
      <w:r>
        <w:t xml:space="preserve"># Load </w:t>
      </w:r>
      <w:r>
        <w:rPr>
          <w:spacing w:val="-2"/>
        </w:rPr>
        <w:t>dataset</w:t>
      </w:r>
    </w:p>
    <w:p w14:paraId="46460E0E" w14:textId="77777777" w:rsidR="004814E0" w:rsidRDefault="004814E0" w:rsidP="004814E0">
      <w:pPr>
        <w:pStyle w:val="BodyText"/>
      </w:pPr>
    </w:p>
    <w:p w14:paraId="089600D6" w14:textId="77777777" w:rsidR="004814E0" w:rsidRDefault="004814E0" w:rsidP="004814E0">
      <w:pPr>
        <w:pStyle w:val="BodyText"/>
        <w:spacing w:line="480" w:lineRule="auto"/>
        <w:ind w:right="7623"/>
      </w:pPr>
      <w:proofErr w:type="spellStart"/>
      <w:r>
        <w:t>df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pd.read_csv</w:t>
      </w:r>
      <w:proofErr w:type="spellEnd"/>
      <w:r>
        <w:t xml:space="preserve">("data.csv") </w:t>
      </w:r>
      <w:r>
        <w:rPr>
          <w:spacing w:val="-2"/>
        </w:rPr>
        <w:t>print(</w:t>
      </w:r>
      <w:proofErr w:type="spellStart"/>
      <w:r>
        <w:rPr>
          <w:spacing w:val="-2"/>
        </w:rPr>
        <w:t>df.head</w:t>
      </w:r>
      <w:proofErr w:type="spellEnd"/>
      <w:r>
        <w:rPr>
          <w:spacing w:val="-2"/>
        </w:rPr>
        <w:t>())</w:t>
      </w:r>
    </w:p>
    <w:p w14:paraId="7DAACBBC" w14:textId="77777777" w:rsidR="004814E0" w:rsidRDefault="004814E0" w:rsidP="004814E0">
      <w:pPr>
        <w:pStyle w:val="BodyText"/>
        <w:spacing w:line="480" w:lineRule="auto"/>
        <w:sectPr w:rsidR="004814E0" w:rsidSect="004814E0">
          <w:pgSz w:w="12240" w:h="15840"/>
          <w:pgMar w:top="136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1C56DBC4" w14:textId="77777777" w:rsidR="004814E0" w:rsidRDefault="004814E0" w:rsidP="004814E0">
      <w:pPr>
        <w:pStyle w:val="BodyText"/>
        <w:spacing w:before="72" w:line="480" w:lineRule="auto"/>
        <w:ind w:right="8077"/>
      </w:pPr>
      <w:r>
        <w:lastRenderedPageBreak/>
        <w:t>#</w:t>
      </w:r>
      <w:r>
        <w:rPr>
          <w:spacing w:val="-13"/>
        </w:rPr>
        <w:t xml:space="preserve"> </w:t>
      </w:r>
      <w:r>
        <w:t>Check</w:t>
      </w:r>
      <w:r>
        <w:rPr>
          <w:spacing w:val="-13"/>
        </w:rPr>
        <w:t xml:space="preserve"> </w:t>
      </w:r>
      <w:r>
        <w:t>missing</w:t>
      </w:r>
      <w:r>
        <w:rPr>
          <w:spacing w:val="-13"/>
        </w:rPr>
        <w:t xml:space="preserve"> </w:t>
      </w:r>
      <w:r>
        <w:t xml:space="preserve">values </w:t>
      </w:r>
      <w:r>
        <w:rPr>
          <w:spacing w:val="-2"/>
        </w:rPr>
        <w:t>print(</w:t>
      </w:r>
      <w:proofErr w:type="spellStart"/>
      <w:r>
        <w:rPr>
          <w:spacing w:val="-2"/>
        </w:rPr>
        <w:t>df.isnull</w:t>
      </w:r>
      <w:proofErr w:type="spellEnd"/>
      <w:r>
        <w:rPr>
          <w:spacing w:val="-2"/>
        </w:rPr>
        <w:t>().sum())</w:t>
      </w:r>
    </w:p>
    <w:p w14:paraId="4B39BA68" w14:textId="77777777" w:rsidR="004814E0" w:rsidRDefault="004814E0" w:rsidP="004814E0">
      <w:pPr>
        <w:pStyle w:val="BodyText"/>
      </w:pPr>
    </w:p>
    <w:p w14:paraId="00B0F736" w14:textId="77777777" w:rsidR="004814E0" w:rsidRDefault="004814E0" w:rsidP="004814E0">
      <w:pPr>
        <w:pStyle w:val="BodyText"/>
      </w:pPr>
    </w:p>
    <w:p w14:paraId="2008746A" w14:textId="77777777" w:rsidR="004814E0" w:rsidRDefault="004814E0" w:rsidP="004814E0">
      <w:pPr>
        <w:pStyle w:val="BodyText"/>
        <w:spacing w:line="480" w:lineRule="auto"/>
        <w:ind w:right="7255"/>
      </w:pPr>
      <w:r>
        <w:t>#</w:t>
      </w:r>
      <w:r>
        <w:rPr>
          <w:spacing w:val="-8"/>
        </w:rPr>
        <w:t xml:space="preserve"> </w:t>
      </w:r>
      <w:r>
        <w:t>Drop</w:t>
      </w:r>
      <w:r>
        <w:rPr>
          <w:spacing w:val="-8"/>
        </w:rPr>
        <w:t xml:space="preserve"> </w:t>
      </w:r>
      <w:r>
        <w:t>rows</w:t>
      </w:r>
      <w:r>
        <w:rPr>
          <w:spacing w:val="-8"/>
        </w:rPr>
        <w:t xml:space="preserve"> </w:t>
      </w:r>
      <w:r>
        <w:t>with</w:t>
      </w:r>
      <w:r>
        <w:rPr>
          <w:spacing w:val="-8"/>
        </w:rPr>
        <w:t xml:space="preserve"> </w:t>
      </w:r>
      <w:r>
        <w:t>missing</w:t>
      </w:r>
      <w:r>
        <w:rPr>
          <w:spacing w:val="-8"/>
        </w:rPr>
        <w:t xml:space="preserve"> </w:t>
      </w:r>
      <w:r>
        <w:t xml:space="preserve">values </w:t>
      </w:r>
      <w:proofErr w:type="spellStart"/>
      <w:r>
        <w:t>df_cleaned</w:t>
      </w:r>
      <w:proofErr w:type="spellEnd"/>
      <w:r>
        <w:t xml:space="preserve"> = </w:t>
      </w:r>
      <w:proofErr w:type="spellStart"/>
      <w:r>
        <w:t>df.dropna</w:t>
      </w:r>
      <w:proofErr w:type="spellEnd"/>
      <w:r>
        <w:t>()</w:t>
      </w:r>
    </w:p>
    <w:p w14:paraId="7F66B6E9" w14:textId="77777777" w:rsidR="004814E0" w:rsidRDefault="004814E0" w:rsidP="004814E0">
      <w:pPr>
        <w:pStyle w:val="BodyText"/>
      </w:pPr>
    </w:p>
    <w:p w14:paraId="2283FB06" w14:textId="77777777" w:rsidR="004814E0" w:rsidRDefault="004814E0" w:rsidP="004814E0">
      <w:pPr>
        <w:pStyle w:val="BodyText"/>
      </w:pPr>
    </w:p>
    <w:p w14:paraId="3C41E67A" w14:textId="77777777" w:rsidR="004814E0" w:rsidRDefault="004814E0" w:rsidP="004814E0">
      <w:pPr>
        <w:pStyle w:val="BodyText"/>
        <w:spacing w:line="480" w:lineRule="auto"/>
        <w:ind w:right="4203"/>
      </w:pPr>
      <w:r>
        <w:t xml:space="preserve"># Or fill missing values with mean/median </w:t>
      </w:r>
      <w:proofErr w:type="spellStart"/>
      <w:r>
        <w:t>df</w:t>
      </w:r>
      <w:proofErr w:type="spellEnd"/>
      <w:r>
        <w:t>['Age'].</w:t>
      </w:r>
      <w:proofErr w:type="spellStart"/>
      <w:r>
        <w:t>fillna</w:t>
      </w:r>
      <w:proofErr w:type="spellEnd"/>
      <w:r>
        <w:t>(</w:t>
      </w:r>
      <w:proofErr w:type="spellStart"/>
      <w:r>
        <w:t>df</w:t>
      </w:r>
      <w:proofErr w:type="spellEnd"/>
      <w:r>
        <w:t xml:space="preserve">['Age'].mean(), </w:t>
      </w:r>
      <w:proofErr w:type="spellStart"/>
      <w:r>
        <w:t>inplace</w:t>
      </w:r>
      <w:proofErr w:type="spellEnd"/>
      <w:r>
        <w:t xml:space="preserve">=True) </w:t>
      </w:r>
      <w:proofErr w:type="spellStart"/>
      <w:r>
        <w:rPr>
          <w:spacing w:val="-2"/>
        </w:rPr>
        <w:t>df</w:t>
      </w:r>
      <w:proofErr w:type="spellEnd"/>
      <w:r>
        <w:rPr>
          <w:spacing w:val="-2"/>
        </w:rPr>
        <w:t>['Salary'].</w:t>
      </w:r>
      <w:proofErr w:type="spellStart"/>
      <w:r>
        <w:rPr>
          <w:spacing w:val="-2"/>
        </w:rPr>
        <w:t>fillna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df</w:t>
      </w:r>
      <w:proofErr w:type="spellEnd"/>
      <w:r>
        <w:rPr>
          <w:spacing w:val="-2"/>
        </w:rPr>
        <w:t xml:space="preserve">['Salary'].median(), </w:t>
      </w:r>
      <w:proofErr w:type="spellStart"/>
      <w:r>
        <w:rPr>
          <w:spacing w:val="-2"/>
        </w:rPr>
        <w:t>inplace</w:t>
      </w:r>
      <w:proofErr w:type="spellEnd"/>
      <w:r>
        <w:rPr>
          <w:spacing w:val="-2"/>
        </w:rPr>
        <w:t>=True)</w:t>
      </w:r>
    </w:p>
    <w:p w14:paraId="4733B33B" w14:textId="77777777" w:rsidR="004814E0" w:rsidRDefault="004814E0" w:rsidP="004814E0">
      <w:pPr>
        <w:pStyle w:val="BodyText"/>
      </w:pPr>
    </w:p>
    <w:p w14:paraId="256FC144" w14:textId="77777777" w:rsidR="004814E0" w:rsidRDefault="004814E0" w:rsidP="004814E0">
      <w:pPr>
        <w:pStyle w:val="BodyText"/>
      </w:pPr>
    </w:p>
    <w:p w14:paraId="4B561795" w14:textId="77777777" w:rsidR="004814E0" w:rsidRDefault="004814E0" w:rsidP="004814E0">
      <w:pPr>
        <w:pStyle w:val="BodyText"/>
      </w:pPr>
      <w:r>
        <w:t xml:space="preserve"># For nominal </w:t>
      </w:r>
      <w:r>
        <w:rPr>
          <w:spacing w:val="-2"/>
        </w:rPr>
        <w:t>categories</w:t>
      </w:r>
    </w:p>
    <w:p w14:paraId="40D38CB7" w14:textId="77777777" w:rsidR="004814E0" w:rsidRDefault="004814E0" w:rsidP="004814E0">
      <w:pPr>
        <w:pStyle w:val="BodyText"/>
      </w:pPr>
    </w:p>
    <w:p w14:paraId="0ECA1D4D" w14:textId="77777777" w:rsidR="004814E0" w:rsidRDefault="004814E0" w:rsidP="004814E0">
      <w:pPr>
        <w:pStyle w:val="BodyText"/>
      </w:pPr>
      <w:proofErr w:type="spellStart"/>
      <w:r>
        <w:t>df</w:t>
      </w:r>
      <w:proofErr w:type="spellEnd"/>
      <w:r>
        <w:t xml:space="preserve"> = </w:t>
      </w:r>
      <w:proofErr w:type="spellStart"/>
      <w:r>
        <w:t>pd.get_dummies</w:t>
      </w:r>
      <w:proofErr w:type="spellEnd"/>
      <w:r>
        <w:t>(</w:t>
      </w:r>
      <w:proofErr w:type="spellStart"/>
      <w:r>
        <w:t>df</w:t>
      </w:r>
      <w:proofErr w:type="spellEnd"/>
      <w:r>
        <w:t xml:space="preserve">, columns=['Gender', 'Country'], </w:t>
      </w:r>
      <w:proofErr w:type="spellStart"/>
      <w:r>
        <w:rPr>
          <w:spacing w:val="-2"/>
        </w:rPr>
        <w:t>drop_first</w:t>
      </w:r>
      <w:proofErr w:type="spellEnd"/>
      <w:r>
        <w:rPr>
          <w:spacing w:val="-2"/>
        </w:rPr>
        <w:t>=True)</w:t>
      </w:r>
    </w:p>
    <w:p w14:paraId="7AD2DE1F" w14:textId="77777777" w:rsidR="004814E0" w:rsidRDefault="004814E0" w:rsidP="004814E0">
      <w:pPr>
        <w:pStyle w:val="BodyText"/>
      </w:pPr>
    </w:p>
    <w:p w14:paraId="06A05296" w14:textId="77777777" w:rsidR="004814E0" w:rsidRDefault="004814E0" w:rsidP="004814E0">
      <w:pPr>
        <w:pStyle w:val="BodyText"/>
      </w:pPr>
    </w:p>
    <w:p w14:paraId="4F8CF9C4" w14:textId="77777777" w:rsidR="004814E0" w:rsidRDefault="004814E0" w:rsidP="004814E0">
      <w:pPr>
        <w:pStyle w:val="BodyText"/>
      </w:pPr>
    </w:p>
    <w:p w14:paraId="6E56B3A9" w14:textId="77777777" w:rsidR="004814E0" w:rsidRDefault="004814E0" w:rsidP="004814E0">
      <w:pPr>
        <w:pStyle w:val="BodyText"/>
      </w:pPr>
      <w:r>
        <w:t xml:space="preserve"># For ordinal </w:t>
      </w:r>
      <w:r>
        <w:rPr>
          <w:spacing w:val="-2"/>
        </w:rPr>
        <w:t>categories</w:t>
      </w:r>
    </w:p>
    <w:p w14:paraId="0F3743F9" w14:textId="77777777" w:rsidR="004814E0" w:rsidRDefault="004814E0" w:rsidP="004814E0">
      <w:pPr>
        <w:pStyle w:val="BodyText"/>
      </w:pPr>
    </w:p>
    <w:p w14:paraId="56375862" w14:textId="77777777" w:rsidR="004814E0" w:rsidRDefault="004814E0" w:rsidP="004814E0">
      <w:pPr>
        <w:pStyle w:val="BodyText"/>
        <w:spacing w:line="480" w:lineRule="auto"/>
        <w:ind w:right="5439"/>
      </w:pPr>
      <w:r>
        <w:t>from</w:t>
      </w:r>
      <w:r>
        <w:rPr>
          <w:spacing w:val="-13"/>
        </w:rPr>
        <w:t xml:space="preserve"> </w:t>
      </w:r>
      <w:proofErr w:type="spellStart"/>
      <w:r>
        <w:t>sklearn.preprocessing</w:t>
      </w:r>
      <w:proofErr w:type="spellEnd"/>
      <w:r>
        <w:rPr>
          <w:spacing w:val="-13"/>
        </w:rPr>
        <w:t xml:space="preserve"> </w:t>
      </w:r>
      <w:r>
        <w:t>import</w:t>
      </w:r>
      <w:r>
        <w:rPr>
          <w:spacing w:val="-13"/>
        </w:rPr>
        <w:t xml:space="preserve"> </w:t>
      </w:r>
      <w:proofErr w:type="spellStart"/>
      <w:r>
        <w:t>OrdinalEncoder</w:t>
      </w:r>
      <w:proofErr w:type="spellEnd"/>
      <w:r>
        <w:t xml:space="preserve"> encoder = </w:t>
      </w:r>
      <w:proofErr w:type="spellStart"/>
      <w:r>
        <w:t>OrdinalEncoder</w:t>
      </w:r>
      <w:proofErr w:type="spellEnd"/>
      <w:r>
        <w:t>()</w:t>
      </w:r>
    </w:p>
    <w:p w14:paraId="244698E5" w14:textId="77777777" w:rsidR="004814E0" w:rsidRDefault="004814E0" w:rsidP="004814E0">
      <w:pPr>
        <w:pStyle w:val="BodyText"/>
      </w:pPr>
      <w:proofErr w:type="spellStart"/>
      <w:r>
        <w:t>df</w:t>
      </w:r>
      <w:proofErr w:type="spellEnd"/>
      <w:r>
        <w:t>[['</w:t>
      </w:r>
      <w:proofErr w:type="spellStart"/>
      <w:r>
        <w:t>Education_Level</w:t>
      </w:r>
      <w:proofErr w:type="spellEnd"/>
      <w:r>
        <w:t xml:space="preserve">']] = </w:t>
      </w:r>
      <w:proofErr w:type="spellStart"/>
      <w:r>
        <w:rPr>
          <w:spacing w:val="-2"/>
        </w:rPr>
        <w:t>encoder.fit_transform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df</w:t>
      </w:r>
      <w:proofErr w:type="spellEnd"/>
      <w:r>
        <w:rPr>
          <w:spacing w:val="-2"/>
        </w:rPr>
        <w:t>[['</w:t>
      </w:r>
      <w:proofErr w:type="spellStart"/>
      <w:r>
        <w:rPr>
          <w:spacing w:val="-2"/>
        </w:rPr>
        <w:t>Education_Level</w:t>
      </w:r>
      <w:proofErr w:type="spellEnd"/>
      <w:r>
        <w:rPr>
          <w:spacing w:val="-2"/>
        </w:rPr>
        <w:t>']])</w:t>
      </w:r>
    </w:p>
    <w:p w14:paraId="4364553E" w14:textId="77777777" w:rsidR="004814E0" w:rsidRDefault="004814E0" w:rsidP="004814E0">
      <w:pPr>
        <w:pStyle w:val="BodyText"/>
      </w:pPr>
    </w:p>
    <w:p w14:paraId="7B27135F" w14:textId="77777777" w:rsidR="004814E0" w:rsidRDefault="004814E0" w:rsidP="004814E0">
      <w:pPr>
        <w:pStyle w:val="BodyText"/>
      </w:pPr>
    </w:p>
    <w:p w14:paraId="251F1A46" w14:textId="77777777" w:rsidR="004814E0" w:rsidRDefault="004814E0" w:rsidP="004814E0">
      <w:pPr>
        <w:pStyle w:val="BodyText"/>
      </w:pPr>
    </w:p>
    <w:p w14:paraId="353FC586" w14:textId="77777777" w:rsidR="004814E0" w:rsidRDefault="004814E0" w:rsidP="004814E0">
      <w:pPr>
        <w:pStyle w:val="BodyText"/>
      </w:pPr>
    </w:p>
    <w:p w14:paraId="6A897434" w14:textId="77777777" w:rsidR="004814E0" w:rsidRDefault="004814E0" w:rsidP="004814E0">
      <w:pPr>
        <w:pStyle w:val="BodyText"/>
      </w:pPr>
    </w:p>
    <w:p w14:paraId="363BD684" w14:textId="77777777" w:rsidR="004814E0" w:rsidRDefault="004814E0" w:rsidP="004814E0">
      <w:pPr>
        <w:pStyle w:val="BodyText"/>
      </w:pPr>
      <w:r>
        <w:t>from</w:t>
      </w:r>
      <w:r>
        <w:rPr>
          <w:spacing w:val="-3"/>
        </w:rPr>
        <w:t xml:space="preserve"> </w:t>
      </w:r>
      <w:proofErr w:type="spellStart"/>
      <w:r>
        <w:t>sklearn.preprocessing</w:t>
      </w:r>
      <w:proofErr w:type="spellEnd"/>
      <w:r>
        <w:rPr>
          <w:spacing w:val="-2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r>
        <w:t>StandardScaler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MinMaxScaler</w:t>
      </w:r>
      <w:proofErr w:type="spellEnd"/>
    </w:p>
    <w:p w14:paraId="30A167D0" w14:textId="77777777" w:rsidR="004814E0" w:rsidRDefault="004814E0" w:rsidP="004814E0">
      <w:pPr>
        <w:pStyle w:val="BodyText"/>
      </w:pPr>
    </w:p>
    <w:p w14:paraId="3B185295" w14:textId="77777777" w:rsidR="004814E0" w:rsidRDefault="004814E0" w:rsidP="004814E0">
      <w:pPr>
        <w:pStyle w:val="BodyText"/>
      </w:pPr>
    </w:p>
    <w:p w14:paraId="2F24E490" w14:textId="77777777" w:rsidR="004814E0" w:rsidRDefault="004814E0" w:rsidP="004814E0">
      <w:pPr>
        <w:pStyle w:val="BodyText"/>
      </w:pPr>
    </w:p>
    <w:p w14:paraId="35613843" w14:textId="77777777" w:rsidR="004814E0" w:rsidRDefault="004814E0" w:rsidP="004814E0">
      <w:pPr>
        <w:pStyle w:val="BodyText"/>
        <w:spacing w:line="480" w:lineRule="auto"/>
        <w:ind w:right="7623"/>
      </w:pPr>
      <w:r>
        <w:t>#</w:t>
      </w:r>
      <w:r>
        <w:rPr>
          <w:spacing w:val="-15"/>
        </w:rPr>
        <w:t xml:space="preserve"> </w:t>
      </w:r>
      <w:r>
        <w:t>Standardization</w:t>
      </w:r>
      <w:r>
        <w:rPr>
          <w:spacing w:val="-15"/>
        </w:rPr>
        <w:t xml:space="preserve"> </w:t>
      </w:r>
      <w:r>
        <w:t xml:space="preserve">(Z-score) scaler = </w:t>
      </w:r>
      <w:proofErr w:type="spellStart"/>
      <w:r>
        <w:t>StandardScaler</w:t>
      </w:r>
      <w:proofErr w:type="spellEnd"/>
      <w:r>
        <w:t>()</w:t>
      </w:r>
    </w:p>
    <w:p w14:paraId="6DB834E9" w14:textId="77777777" w:rsidR="004814E0" w:rsidRDefault="004814E0" w:rsidP="004814E0">
      <w:pPr>
        <w:pStyle w:val="BodyText"/>
        <w:spacing w:line="480" w:lineRule="auto"/>
        <w:sectPr w:rsidR="004814E0" w:rsidSect="004814E0">
          <w:pgSz w:w="12240" w:h="15840"/>
          <w:pgMar w:top="182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4ED2AEED" w14:textId="77777777" w:rsidR="004814E0" w:rsidRDefault="004814E0" w:rsidP="004814E0">
      <w:pPr>
        <w:pStyle w:val="BodyText"/>
        <w:spacing w:before="60"/>
      </w:pPr>
      <w:proofErr w:type="spellStart"/>
      <w:r>
        <w:lastRenderedPageBreak/>
        <w:t>df</w:t>
      </w:r>
      <w:proofErr w:type="spellEnd"/>
      <w:r>
        <w:t>[['Age',</w:t>
      </w:r>
      <w:r>
        <w:rPr>
          <w:spacing w:val="-4"/>
        </w:rPr>
        <w:t xml:space="preserve"> </w:t>
      </w:r>
      <w:r>
        <w:t>'Salary']]</w:t>
      </w:r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scaler.fit_transform</w:t>
      </w:r>
      <w:proofErr w:type="spellEnd"/>
      <w:r>
        <w:t>(</w:t>
      </w:r>
      <w:proofErr w:type="spellStart"/>
      <w:r>
        <w:t>df</w:t>
      </w:r>
      <w:proofErr w:type="spellEnd"/>
      <w:r>
        <w:t>[['Age',</w:t>
      </w:r>
      <w:r>
        <w:rPr>
          <w:spacing w:val="-3"/>
        </w:rPr>
        <w:t xml:space="preserve"> </w:t>
      </w:r>
      <w:r>
        <w:rPr>
          <w:spacing w:val="-2"/>
        </w:rPr>
        <w:t>'Salary']])</w:t>
      </w:r>
    </w:p>
    <w:p w14:paraId="038DA3AD" w14:textId="77777777" w:rsidR="004814E0" w:rsidRDefault="004814E0" w:rsidP="004814E0">
      <w:pPr>
        <w:pStyle w:val="BodyText"/>
      </w:pPr>
    </w:p>
    <w:p w14:paraId="6BCCD4B3" w14:textId="77777777" w:rsidR="004814E0" w:rsidRDefault="004814E0" w:rsidP="004814E0">
      <w:pPr>
        <w:pStyle w:val="BodyText"/>
      </w:pPr>
    </w:p>
    <w:p w14:paraId="2C08C15A" w14:textId="77777777" w:rsidR="004814E0" w:rsidRDefault="004814E0" w:rsidP="004814E0">
      <w:pPr>
        <w:pStyle w:val="BodyText"/>
      </w:pPr>
    </w:p>
    <w:p w14:paraId="66EE69F1" w14:textId="77777777" w:rsidR="004814E0" w:rsidRDefault="004814E0" w:rsidP="004814E0">
      <w:pPr>
        <w:pStyle w:val="BodyText"/>
        <w:spacing w:line="480" w:lineRule="auto"/>
        <w:ind w:right="7623"/>
      </w:pPr>
      <w:r>
        <w:t># Min-Max Normalization minmax</w:t>
      </w:r>
      <w:r>
        <w:rPr>
          <w:spacing w:val="-2"/>
        </w:rPr>
        <w:t xml:space="preserve"> </w:t>
      </w:r>
      <w:r>
        <w:t xml:space="preserve">= </w:t>
      </w:r>
      <w:proofErr w:type="spellStart"/>
      <w:r>
        <w:rPr>
          <w:spacing w:val="-2"/>
        </w:rPr>
        <w:t>MinMaxScaler</w:t>
      </w:r>
      <w:proofErr w:type="spellEnd"/>
      <w:r>
        <w:rPr>
          <w:spacing w:val="-2"/>
        </w:rPr>
        <w:t>()</w:t>
      </w:r>
    </w:p>
    <w:p w14:paraId="636330FE" w14:textId="77777777" w:rsidR="004814E0" w:rsidRDefault="004814E0" w:rsidP="004814E0">
      <w:pPr>
        <w:pStyle w:val="BodyText"/>
      </w:pPr>
      <w:proofErr w:type="spellStart"/>
      <w:r>
        <w:t>df</w:t>
      </w:r>
      <w:proofErr w:type="spellEnd"/>
      <w:r>
        <w:t xml:space="preserve">[['Age', 'Salary']] = </w:t>
      </w:r>
      <w:proofErr w:type="spellStart"/>
      <w:r>
        <w:t>minmax.fit_transform</w:t>
      </w:r>
      <w:proofErr w:type="spellEnd"/>
      <w:r>
        <w:t>(</w:t>
      </w:r>
      <w:proofErr w:type="spellStart"/>
      <w:r>
        <w:t>df</w:t>
      </w:r>
      <w:proofErr w:type="spellEnd"/>
      <w:r>
        <w:t xml:space="preserve">[['Age', </w:t>
      </w:r>
      <w:r>
        <w:rPr>
          <w:spacing w:val="-2"/>
        </w:rPr>
        <w:t>'Salary']])</w:t>
      </w:r>
    </w:p>
    <w:p w14:paraId="6F5B766F" w14:textId="77777777" w:rsidR="004814E0" w:rsidRDefault="004814E0" w:rsidP="004814E0">
      <w:pPr>
        <w:pStyle w:val="BodyText"/>
      </w:pPr>
    </w:p>
    <w:p w14:paraId="22DB6B53" w14:textId="77777777" w:rsidR="004814E0" w:rsidRDefault="004814E0" w:rsidP="004814E0">
      <w:pPr>
        <w:pStyle w:val="BodyText"/>
      </w:pPr>
    </w:p>
    <w:p w14:paraId="56B11150" w14:textId="77777777" w:rsidR="004814E0" w:rsidRDefault="004814E0" w:rsidP="004814E0">
      <w:pPr>
        <w:pStyle w:val="BodyText"/>
      </w:pPr>
    </w:p>
    <w:p w14:paraId="61F212CF" w14:textId="77777777" w:rsidR="004814E0" w:rsidRDefault="004814E0" w:rsidP="004814E0">
      <w:pPr>
        <w:pStyle w:val="BodyText"/>
      </w:pPr>
    </w:p>
    <w:p w14:paraId="1EC88CDB" w14:textId="77777777" w:rsidR="004814E0" w:rsidRDefault="004814E0" w:rsidP="004814E0">
      <w:pPr>
        <w:pStyle w:val="BodyText"/>
      </w:pPr>
    </w:p>
    <w:p w14:paraId="0ED0787D" w14:textId="77777777" w:rsidR="004814E0" w:rsidRDefault="004814E0" w:rsidP="004814E0">
      <w:pPr>
        <w:pStyle w:val="BodyText"/>
      </w:pPr>
    </w:p>
    <w:p w14:paraId="6EAB1F76" w14:textId="77777777" w:rsidR="004814E0" w:rsidRDefault="004814E0" w:rsidP="004814E0">
      <w:pPr>
        <w:pStyle w:val="BodyText"/>
      </w:pPr>
    </w:p>
    <w:p w14:paraId="35E2D9B8" w14:textId="77777777" w:rsidR="004814E0" w:rsidRDefault="004814E0" w:rsidP="004814E0">
      <w:pPr>
        <w:pStyle w:val="BodyText"/>
      </w:pPr>
      <w:r>
        <w:t xml:space="preserve"># Using IQR </w:t>
      </w:r>
      <w:r>
        <w:rPr>
          <w:spacing w:val="-2"/>
        </w:rPr>
        <w:t>method</w:t>
      </w:r>
    </w:p>
    <w:p w14:paraId="5AC73864" w14:textId="77777777" w:rsidR="004814E0" w:rsidRDefault="004814E0" w:rsidP="004814E0">
      <w:pPr>
        <w:pStyle w:val="BodyText"/>
      </w:pPr>
    </w:p>
    <w:p w14:paraId="27CB3849" w14:textId="77777777" w:rsidR="004814E0" w:rsidRDefault="004814E0" w:rsidP="004814E0">
      <w:pPr>
        <w:pStyle w:val="BodyText"/>
        <w:spacing w:line="480" w:lineRule="auto"/>
        <w:ind w:right="7255"/>
      </w:pPr>
      <w:r>
        <w:t>Q1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df</w:t>
      </w:r>
      <w:proofErr w:type="spellEnd"/>
      <w:r>
        <w:t>['Salary'].quantile(0.25) Q3</w:t>
      </w:r>
      <w:r>
        <w:rPr>
          <w:spacing w:val="-2"/>
        </w:rPr>
        <w:t xml:space="preserve"> </w:t>
      </w:r>
      <w:r>
        <w:t xml:space="preserve">= </w:t>
      </w:r>
      <w:proofErr w:type="spellStart"/>
      <w:r>
        <w:rPr>
          <w:spacing w:val="-2"/>
        </w:rPr>
        <w:t>df</w:t>
      </w:r>
      <w:proofErr w:type="spellEnd"/>
      <w:r>
        <w:rPr>
          <w:spacing w:val="-2"/>
        </w:rPr>
        <w:t>['Salary'].quantile(0.75)</w:t>
      </w:r>
    </w:p>
    <w:p w14:paraId="3A3B07D6" w14:textId="77777777" w:rsidR="004814E0" w:rsidRDefault="004814E0" w:rsidP="004814E0">
      <w:pPr>
        <w:pStyle w:val="BodyText"/>
      </w:pPr>
      <w:r>
        <w:t xml:space="preserve">IQR = Q3 - </w:t>
      </w:r>
      <w:r>
        <w:rPr>
          <w:spacing w:val="-5"/>
        </w:rPr>
        <w:t>Q1</w:t>
      </w:r>
    </w:p>
    <w:p w14:paraId="05A862E1" w14:textId="77777777" w:rsidR="004814E0" w:rsidRDefault="004814E0" w:rsidP="004814E0">
      <w:pPr>
        <w:pStyle w:val="BodyText"/>
      </w:pPr>
    </w:p>
    <w:p w14:paraId="27E605D1" w14:textId="77777777" w:rsidR="004814E0" w:rsidRDefault="004814E0" w:rsidP="004814E0">
      <w:pPr>
        <w:pStyle w:val="BodyText"/>
      </w:pPr>
      <w:proofErr w:type="spellStart"/>
      <w:r>
        <w:t>df</w:t>
      </w:r>
      <w:proofErr w:type="spellEnd"/>
      <w:r>
        <w:t xml:space="preserve"> = </w:t>
      </w:r>
      <w:proofErr w:type="spellStart"/>
      <w:r>
        <w:t>df</w:t>
      </w:r>
      <w:proofErr w:type="spellEnd"/>
      <w:r>
        <w:t>[(</w:t>
      </w:r>
      <w:proofErr w:type="spellStart"/>
      <w:r>
        <w:t>df</w:t>
      </w:r>
      <w:proofErr w:type="spellEnd"/>
      <w:r>
        <w:t>['Salary'] &gt;= Q1 - 1.5*IQR) &amp; (</w:t>
      </w:r>
      <w:proofErr w:type="spellStart"/>
      <w:r>
        <w:t>df</w:t>
      </w:r>
      <w:proofErr w:type="spellEnd"/>
      <w:r>
        <w:t xml:space="preserve">['Salary'] &lt;= Q3 + </w:t>
      </w:r>
      <w:r>
        <w:rPr>
          <w:spacing w:val="-2"/>
        </w:rPr>
        <w:t>1.5*IQR)]</w:t>
      </w:r>
    </w:p>
    <w:p w14:paraId="3E79DF9E" w14:textId="77777777" w:rsidR="004814E0" w:rsidRDefault="004814E0" w:rsidP="004814E0">
      <w:pPr>
        <w:pStyle w:val="BodyText"/>
      </w:pPr>
    </w:p>
    <w:p w14:paraId="64848F2E" w14:textId="77777777" w:rsidR="004814E0" w:rsidRDefault="004814E0" w:rsidP="004814E0">
      <w:pPr>
        <w:pStyle w:val="BodyText"/>
      </w:pPr>
    </w:p>
    <w:p w14:paraId="4C75CF4C" w14:textId="77777777" w:rsidR="004814E0" w:rsidRDefault="004814E0" w:rsidP="004814E0">
      <w:pPr>
        <w:pStyle w:val="BodyText"/>
      </w:pPr>
    </w:p>
    <w:p w14:paraId="5E9E6C8D" w14:textId="77777777" w:rsidR="004814E0" w:rsidRDefault="004814E0" w:rsidP="004814E0">
      <w:pPr>
        <w:pStyle w:val="BodyText"/>
      </w:pPr>
    </w:p>
    <w:p w14:paraId="7EB7442C" w14:textId="77777777" w:rsidR="004814E0" w:rsidRDefault="004814E0" w:rsidP="004814E0">
      <w:pPr>
        <w:pStyle w:val="BodyText"/>
      </w:pPr>
    </w:p>
    <w:p w14:paraId="57BF3BDA" w14:textId="77777777" w:rsidR="004814E0" w:rsidRDefault="004814E0" w:rsidP="004814E0">
      <w:pPr>
        <w:pStyle w:val="BodyText"/>
      </w:pPr>
      <w:proofErr w:type="spellStart"/>
      <w:r>
        <w:t>df</w:t>
      </w:r>
      <w:proofErr w:type="spellEnd"/>
      <w:r>
        <w:t>['</w:t>
      </w:r>
      <w:proofErr w:type="spellStart"/>
      <w:r>
        <w:t>Age_Salary_Ratio</w:t>
      </w:r>
      <w:proofErr w:type="spellEnd"/>
      <w:r>
        <w:t xml:space="preserve">'] = </w:t>
      </w:r>
      <w:proofErr w:type="spellStart"/>
      <w:r>
        <w:t>df</w:t>
      </w:r>
      <w:proofErr w:type="spellEnd"/>
      <w:r>
        <w:t xml:space="preserve">['Age'] / </w:t>
      </w:r>
      <w:proofErr w:type="spellStart"/>
      <w:r>
        <w:rPr>
          <w:spacing w:val="-2"/>
        </w:rPr>
        <w:t>df</w:t>
      </w:r>
      <w:proofErr w:type="spellEnd"/>
      <w:r>
        <w:rPr>
          <w:spacing w:val="-2"/>
        </w:rPr>
        <w:t>['Salary']</w:t>
      </w:r>
    </w:p>
    <w:p w14:paraId="5E67FB60" w14:textId="77777777" w:rsidR="004814E0" w:rsidRDefault="004814E0" w:rsidP="004814E0">
      <w:pPr>
        <w:pStyle w:val="BodyText"/>
      </w:pPr>
    </w:p>
    <w:p w14:paraId="56238244" w14:textId="77777777" w:rsidR="004814E0" w:rsidRDefault="004814E0" w:rsidP="004814E0">
      <w:pPr>
        <w:pStyle w:val="BodyText"/>
      </w:pPr>
    </w:p>
    <w:p w14:paraId="2B49563A" w14:textId="77777777" w:rsidR="004814E0" w:rsidRDefault="004814E0" w:rsidP="004814E0">
      <w:pPr>
        <w:pStyle w:val="BodyText"/>
      </w:pPr>
    </w:p>
    <w:p w14:paraId="377DBBA6" w14:textId="77777777" w:rsidR="004814E0" w:rsidRDefault="004814E0" w:rsidP="004814E0">
      <w:pPr>
        <w:pStyle w:val="BodyText"/>
      </w:pPr>
    </w:p>
    <w:p w14:paraId="6D949B34" w14:textId="77777777" w:rsidR="004814E0" w:rsidRDefault="004814E0" w:rsidP="004814E0">
      <w:pPr>
        <w:pStyle w:val="BodyText"/>
      </w:pPr>
    </w:p>
    <w:p w14:paraId="79131A2A" w14:textId="77777777" w:rsidR="004814E0" w:rsidRDefault="004814E0" w:rsidP="004814E0">
      <w:pPr>
        <w:pStyle w:val="BodyText"/>
      </w:pPr>
    </w:p>
    <w:p w14:paraId="6CDFBC42" w14:textId="77777777" w:rsidR="004814E0" w:rsidRDefault="004814E0" w:rsidP="004814E0">
      <w:pPr>
        <w:pStyle w:val="BodyText"/>
      </w:pPr>
    </w:p>
    <w:p w14:paraId="5E462BAF" w14:textId="77777777" w:rsidR="004814E0" w:rsidRDefault="004814E0" w:rsidP="004814E0">
      <w:pPr>
        <w:pStyle w:val="BodyText"/>
      </w:pPr>
      <w:r>
        <w:t xml:space="preserve"># Drop irrelevant </w:t>
      </w:r>
      <w:r>
        <w:rPr>
          <w:spacing w:val="-2"/>
        </w:rPr>
        <w:t>columns</w:t>
      </w:r>
    </w:p>
    <w:p w14:paraId="4506AE38" w14:textId="77777777" w:rsidR="004814E0" w:rsidRDefault="004814E0" w:rsidP="004814E0">
      <w:pPr>
        <w:pStyle w:val="BodyText"/>
      </w:pPr>
    </w:p>
    <w:p w14:paraId="2C56656C" w14:textId="77777777" w:rsidR="004814E0" w:rsidRDefault="004814E0" w:rsidP="004814E0">
      <w:pPr>
        <w:pStyle w:val="BodyText"/>
      </w:pPr>
      <w:proofErr w:type="spellStart"/>
      <w:r>
        <w:t>df.drop</w:t>
      </w:r>
      <w:proofErr w:type="spellEnd"/>
      <w:r>
        <w:t>(['</w:t>
      </w:r>
      <w:proofErr w:type="spellStart"/>
      <w:r>
        <w:t>User_ID</w:t>
      </w:r>
      <w:proofErr w:type="spellEnd"/>
      <w:r>
        <w:t xml:space="preserve">', 'Name'], axis=1, </w:t>
      </w:r>
      <w:proofErr w:type="spellStart"/>
      <w:r>
        <w:rPr>
          <w:spacing w:val="-2"/>
        </w:rPr>
        <w:t>inplace</w:t>
      </w:r>
      <w:proofErr w:type="spellEnd"/>
      <w:r>
        <w:rPr>
          <w:spacing w:val="-2"/>
        </w:rPr>
        <w:t>=True)</w:t>
      </w:r>
    </w:p>
    <w:p w14:paraId="097DBA3A" w14:textId="77777777" w:rsidR="004814E0" w:rsidRDefault="004814E0" w:rsidP="004814E0">
      <w:pPr>
        <w:pStyle w:val="BodyText"/>
      </w:pPr>
    </w:p>
    <w:p w14:paraId="375DFC51" w14:textId="77777777" w:rsidR="004814E0" w:rsidRDefault="004814E0" w:rsidP="004814E0">
      <w:pPr>
        <w:pStyle w:val="BodyText"/>
      </w:pPr>
    </w:p>
    <w:p w14:paraId="2BA58093" w14:textId="77777777" w:rsidR="004814E0" w:rsidRDefault="004814E0" w:rsidP="004814E0">
      <w:pPr>
        <w:pStyle w:val="BodyText"/>
      </w:pPr>
    </w:p>
    <w:p w14:paraId="07425661" w14:textId="77777777" w:rsidR="004814E0" w:rsidRDefault="004814E0" w:rsidP="004814E0">
      <w:pPr>
        <w:pStyle w:val="BodyText"/>
        <w:spacing w:line="480" w:lineRule="auto"/>
        <w:ind w:right="5958"/>
      </w:pPr>
      <w:r>
        <w:t xml:space="preserve"># Correlation-based filtering </w:t>
      </w:r>
      <w:proofErr w:type="spellStart"/>
      <w:r>
        <w:t>correlation_matrix</w:t>
      </w:r>
      <w:proofErr w:type="spellEnd"/>
      <w:r>
        <w:t xml:space="preserve"> = </w:t>
      </w:r>
      <w:proofErr w:type="spellStart"/>
      <w:r>
        <w:rPr>
          <w:spacing w:val="-2"/>
        </w:rPr>
        <w:t>df.corr</w:t>
      </w:r>
      <w:proofErr w:type="spellEnd"/>
      <w:r>
        <w:rPr>
          <w:spacing w:val="-2"/>
        </w:rPr>
        <w:t>()</w:t>
      </w:r>
    </w:p>
    <w:p w14:paraId="16F88BF3" w14:textId="77777777" w:rsidR="004814E0" w:rsidRDefault="004814E0" w:rsidP="004814E0">
      <w:pPr>
        <w:pStyle w:val="BodyText"/>
        <w:spacing w:line="480" w:lineRule="auto"/>
        <w:sectPr w:rsidR="004814E0" w:rsidSect="004814E0">
          <w:pgSz w:w="12240" w:h="15840"/>
          <w:pgMar w:top="128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581DB268" w14:textId="77777777" w:rsidR="004814E0" w:rsidRDefault="004814E0" w:rsidP="004814E0">
      <w:pPr>
        <w:pStyle w:val="BodyText"/>
        <w:spacing w:before="60"/>
      </w:pPr>
      <w:r>
        <w:rPr>
          <w:spacing w:val="-2"/>
        </w:rPr>
        <w:lastRenderedPageBreak/>
        <w:t>print(</w:t>
      </w:r>
      <w:proofErr w:type="spellStart"/>
      <w:r>
        <w:rPr>
          <w:spacing w:val="-2"/>
        </w:rPr>
        <w:t>correlation_matrix</w:t>
      </w:r>
      <w:proofErr w:type="spellEnd"/>
      <w:r>
        <w:rPr>
          <w:spacing w:val="-2"/>
        </w:rPr>
        <w:t>)</w:t>
      </w:r>
    </w:p>
    <w:p w14:paraId="0652246A" w14:textId="77777777" w:rsidR="004814E0" w:rsidRDefault="004814E0" w:rsidP="004814E0">
      <w:pPr>
        <w:pStyle w:val="BodyText"/>
      </w:pPr>
    </w:p>
    <w:p w14:paraId="184BA7D0" w14:textId="77777777" w:rsidR="004814E0" w:rsidRDefault="004814E0" w:rsidP="004814E0">
      <w:pPr>
        <w:pStyle w:val="BodyText"/>
      </w:pPr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rPr>
          <w:spacing w:val="-2"/>
        </w:rPr>
        <w:t>train_test_split</w:t>
      </w:r>
      <w:proofErr w:type="spellEnd"/>
    </w:p>
    <w:p w14:paraId="29719DF9" w14:textId="77777777" w:rsidR="004814E0" w:rsidRDefault="004814E0" w:rsidP="004814E0">
      <w:pPr>
        <w:pStyle w:val="BodyText"/>
      </w:pPr>
    </w:p>
    <w:p w14:paraId="06C610E8" w14:textId="77777777" w:rsidR="004814E0" w:rsidRDefault="004814E0" w:rsidP="004814E0">
      <w:pPr>
        <w:pStyle w:val="BodyText"/>
      </w:pPr>
    </w:p>
    <w:p w14:paraId="778357A4" w14:textId="77777777" w:rsidR="004814E0" w:rsidRDefault="004814E0" w:rsidP="004814E0">
      <w:pPr>
        <w:pStyle w:val="BodyText"/>
      </w:pPr>
    </w:p>
    <w:p w14:paraId="04C613BC" w14:textId="77777777" w:rsidR="004814E0" w:rsidRDefault="004814E0" w:rsidP="004814E0">
      <w:pPr>
        <w:pStyle w:val="BodyText"/>
        <w:spacing w:line="480" w:lineRule="auto"/>
        <w:ind w:right="7255"/>
      </w:pPr>
      <w:r>
        <w:t>X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df.drop</w:t>
      </w:r>
      <w:proofErr w:type="spellEnd"/>
      <w:r>
        <w:t>('Purchased',</w:t>
      </w:r>
      <w:r>
        <w:rPr>
          <w:spacing w:val="-13"/>
        </w:rPr>
        <w:t xml:space="preserve"> </w:t>
      </w:r>
      <w:r>
        <w:t xml:space="preserve">axis=1) y = </w:t>
      </w:r>
      <w:proofErr w:type="spellStart"/>
      <w:r>
        <w:t>df</w:t>
      </w:r>
      <w:proofErr w:type="spellEnd"/>
      <w:r>
        <w:t>['Purchased']</w:t>
      </w:r>
    </w:p>
    <w:p w14:paraId="3DEFCF2A" w14:textId="77777777" w:rsidR="004814E0" w:rsidRDefault="004814E0" w:rsidP="004814E0">
      <w:pPr>
        <w:pStyle w:val="BodyText"/>
      </w:pPr>
    </w:p>
    <w:p w14:paraId="33EB5D1E" w14:textId="77777777" w:rsidR="004814E0" w:rsidRDefault="004814E0" w:rsidP="004814E0">
      <w:pPr>
        <w:pStyle w:val="BodyText"/>
      </w:pPr>
    </w:p>
    <w:p w14:paraId="67602016" w14:textId="77777777" w:rsidR="004814E0" w:rsidRDefault="004814E0" w:rsidP="004814E0">
      <w:pPr>
        <w:pStyle w:val="BodyText"/>
      </w:pPr>
      <w:proofErr w:type="spellStart"/>
      <w:r>
        <w:t>X_train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X_test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y_train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y_test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train_test_split</w:t>
      </w:r>
      <w:proofErr w:type="spellEnd"/>
      <w:r>
        <w:t>(X,</w:t>
      </w:r>
      <w:r>
        <w:rPr>
          <w:spacing w:val="-2"/>
        </w:rPr>
        <w:t xml:space="preserve"> </w:t>
      </w:r>
      <w:r>
        <w:t>y,</w:t>
      </w:r>
      <w:r>
        <w:rPr>
          <w:spacing w:val="-2"/>
        </w:rPr>
        <w:t xml:space="preserve"> </w:t>
      </w:r>
      <w:proofErr w:type="spellStart"/>
      <w:r>
        <w:t>test_size</w:t>
      </w:r>
      <w:proofErr w:type="spellEnd"/>
      <w:r>
        <w:t>=0.2,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random_state</w:t>
      </w:r>
      <w:proofErr w:type="spellEnd"/>
      <w:r>
        <w:rPr>
          <w:spacing w:val="-2"/>
        </w:rPr>
        <w:t>=42)</w:t>
      </w:r>
    </w:p>
    <w:p w14:paraId="6DBBE42D" w14:textId="77777777" w:rsidR="004814E0" w:rsidRDefault="004814E0" w:rsidP="004814E0">
      <w:pPr>
        <w:pStyle w:val="BodyText"/>
      </w:pPr>
    </w:p>
    <w:p w14:paraId="5C2D79AC" w14:textId="77777777" w:rsidR="004814E0" w:rsidRDefault="004814E0" w:rsidP="004814E0">
      <w:pPr>
        <w:pStyle w:val="BodyText"/>
      </w:pPr>
    </w:p>
    <w:p w14:paraId="57A1A7E8" w14:textId="77777777" w:rsidR="004814E0" w:rsidRDefault="004814E0" w:rsidP="004814E0">
      <w:pPr>
        <w:pStyle w:val="BodyText"/>
      </w:pPr>
    </w:p>
    <w:p w14:paraId="6FB342C0" w14:textId="77777777" w:rsidR="004814E0" w:rsidRDefault="004814E0" w:rsidP="004814E0">
      <w:pPr>
        <w:pStyle w:val="BodyText"/>
      </w:pPr>
    </w:p>
    <w:p w14:paraId="4B14A6ED" w14:textId="77777777" w:rsidR="004814E0" w:rsidRDefault="004814E0" w:rsidP="004814E0">
      <w:pPr>
        <w:pStyle w:val="BodyText"/>
      </w:pPr>
    </w:p>
    <w:p w14:paraId="7254B094" w14:textId="77777777" w:rsidR="004814E0" w:rsidRDefault="004814E0" w:rsidP="004814E0">
      <w:pPr>
        <w:pStyle w:val="BodyText"/>
      </w:pPr>
    </w:p>
    <w:p w14:paraId="36071FD8" w14:textId="77777777" w:rsidR="004814E0" w:rsidRDefault="004814E0" w:rsidP="004814E0">
      <w:pPr>
        <w:pStyle w:val="BodyText"/>
      </w:pPr>
    </w:p>
    <w:p w14:paraId="4A5D6188" w14:textId="77777777" w:rsidR="004814E0" w:rsidRDefault="004814E0" w:rsidP="004814E0">
      <w:pPr>
        <w:pStyle w:val="BodyText"/>
      </w:pPr>
    </w:p>
    <w:p w14:paraId="7B7383DB" w14:textId="77777777" w:rsidR="004814E0" w:rsidRDefault="004814E0" w:rsidP="004814E0">
      <w:pPr>
        <w:pStyle w:val="BodyText"/>
      </w:pPr>
    </w:p>
    <w:p w14:paraId="19966684" w14:textId="77777777" w:rsidR="004814E0" w:rsidRDefault="004814E0" w:rsidP="004814E0">
      <w:pPr>
        <w:pStyle w:val="BodyText"/>
      </w:pPr>
    </w:p>
    <w:p w14:paraId="39E79678" w14:textId="77777777" w:rsidR="004814E0" w:rsidRDefault="004814E0" w:rsidP="004814E0">
      <w:pPr>
        <w:pStyle w:val="BodyText"/>
      </w:pPr>
    </w:p>
    <w:p w14:paraId="04843C22" w14:textId="77777777" w:rsidR="004814E0" w:rsidRDefault="004814E0" w:rsidP="004814E0">
      <w:pPr>
        <w:pStyle w:val="BodyText"/>
      </w:pPr>
    </w:p>
    <w:p w14:paraId="6003A337" w14:textId="77777777" w:rsidR="004814E0" w:rsidRDefault="004814E0" w:rsidP="004814E0">
      <w:pPr>
        <w:pStyle w:val="BodyText"/>
      </w:pPr>
    </w:p>
    <w:p w14:paraId="06995E09" w14:textId="77777777" w:rsidR="004814E0" w:rsidRDefault="004814E0" w:rsidP="004814E0">
      <w:pPr>
        <w:pStyle w:val="BodyText"/>
      </w:pPr>
    </w:p>
    <w:p w14:paraId="44B925B5" w14:textId="77777777" w:rsidR="004814E0" w:rsidRDefault="004814E0" w:rsidP="004814E0">
      <w:pPr>
        <w:pStyle w:val="BodyText"/>
      </w:pPr>
    </w:p>
    <w:p w14:paraId="0DE87191" w14:textId="77777777" w:rsidR="004814E0" w:rsidRDefault="004814E0" w:rsidP="004814E0">
      <w:pPr>
        <w:pStyle w:val="BodyText"/>
      </w:pPr>
    </w:p>
    <w:p w14:paraId="29596EDD" w14:textId="77777777" w:rsidR="004814E0" w:rsidRDefault="004814E0" w:rsidP="004814E0">
      <w:pPr>
        <w:pStyle w:val="BodyText"/>
      </w:pPr>
    </w:p>
    <w:p w14:paraId="66FEEE0C" w14:textId="77777777" w:rsidR="004814E0" w:rsidRDefault="004814E0" w:rsidP="004814E0">
      <w:pPr>
        <w:pStyle w:val="BodyText"/>
      </w:pPr>
    </w:p>
    <w:p w14:paraId="5CFF336D" w14:textId="77777777" w:rsidR="004814E0" w:rsidRDefault="004814E0" w:rsidP="004814E0">
      <w:pPr>
        <w:pStyle w:val="BodyText"/>
      </w:pPr>
    </w:p>
    <w:p w14:paraId="4564BA1C" w14:textId="77777777" w:rsidR="004814E0" w:rsidRDefault="004814E0" w:rsidP="004814E0">
      <w:pPr>
        <w:pStyle w:val="BodyText"/>
      </w:pPr>
    </w:p>
    <w:p w14:paraId="44449206" w14:textId="77777777" w:rsidR="004814E0" w:rsidRDefault="004814E0" w:rsidP="004814E0">
      <w:pPr>
        <w:pStyle w:val="BodyText"/>
      </w:pPr>
    </w:p>
    <w:p w14:paraId="15A2BF75" w14:textId="77777777" w:rsidR="004814E0" w:rsidRDefault="004814E0" w:rsidP="004814E0">
      <w:pPr>
        <w:pStyle w:val="BodyText"/>
      </w:pPr>
    </w:p>
    <w:p w14:paraId="1F97A5BA" w14:textId="77777777" w:rsidR="004814E0" w:rsidRDefault="004814E0" w:rsidP="004814E0">
      <w:pPr>
        <w:pStyle w:val="BodyText"/>
      </w:pPr>
    </w:p>
    <w:p w14:paraId="17BD8938" w14:textId="77777777" w:rsidR="004814E0" w:rsidRDefault="004814E0" w:rsidP="004814E0">
      <w:pPr>
        <w:pStyle w:val="BodyText"/>
      </w:pPr>
    </w:p>
    <w:p w14:paraId="5D45E91B" w14:textId="77777777" w:rsidR="004814E0" w:rsidRDefault="004814E0" w:rsidP="004814E0">
      <w:pPr>
        <w:pStyle w:val="BodyText"/>
      </w:pPr>
    </w:p>
    <w:p w14:paraId="5E0CA0C0" w14:textId="77777777" w:rsidR="004814E0" w:rsidRDefault="004814E0" w:rsidP="004814E0">
      <w:pPr>
        <w:pStyle w:val="BodyText"/>
      </w:pPr>
    </w:p>
    <w:p w14:paraId="257FCDD4" w14:textId="77777777" w:rsidR="004814E0" w:rsidRDefault="004814E0" w:rsidP="004814E0">
      <w:pPr>
        <w:pStyle w:val="BodyText"/>
        <w:rPr>
          <w:ins w:id="1" w:author="Pannaga R" w:date="2025-05-16T23:03:00Z" w16du:dateUtc="2025-05-16T17:33:00Z"/>
        </w:rPr>
      </w:pPr>
    </w:p>
    <w:p w14:paraId="3307FCF5" w14:textId="77777777" w:rsidR="004814E0" w:rsidRDefault="004814E0" w:rsidP="004814E0">
      <w:pPr>
        <w:pStyle w:val="BodyText"/>
        <w:rPr>
          <w:ins w:id="2" w:author="Pannaga R" w:date="2025-05-16T23:03:00Z" w16du:dateUtc="2025-05-16T17:33:00Z"/>
        </w:rPr>
      </w:pPr>
    </w:p>
    <w:p w14:paraId="54800CA8" w14:textId="77777777" w:rsidR="004814E0" w:rsidRDefault="004814E0" w:rsidP="004814E0">
      <w:pPr>
        <w:pStyle w:val="BodyText"/>
      </w:pPr>
    </w:p>
    <w:p w14:paraId="4F727813" w14:textId="77777777" w:rsidR="004814E0" w:rsidRDefault="004814E0" w:rsidP="004814E0">
      <w:pPr>
        <w:pStyle w:val="BodyText"/>
      </w:pPr>
    </w:p>
    <w:p w14:paraId="75755215" w14:textId="77777777" w:rsidR="004814E0" w:rsidRDefault="004814E0" w:rsidP="004814E0">
      <w:pPr>
        <w:pStyle w:val="BodyText"/>
      </w:pPr>
    </w:p>
    <w:p w14:paraId="30DAE006" w14:textId="77777777" w:rsidR="004814E0" w:rsidRDefault="004814E0" w:rsidP="004814E0">
      <w:pPr>
        <w:pStyle w:val="BodyText"/>
      </w:pPr>
    </w:p>
    <w:p w14:paraId="57D10B56" w14:textId="77777777" w:rsidR="004814E0" w:rsidRDefault="004814E0" w:rsidP="004814E0">
      <w:pPr>
        <w:pStyle w:val="BodyText"/>
      </w:pPr>
    </w:p>
    <w:p w14:paraId="044FB7BD" w14:textId="77777777" w:rsidR="004814E0" w:rsidRDefault="004814E0" w:rsidP="004814E0">
      <w:pPr>
        <w:pStyle w:val="BodyText"/>
        <w:sectPr w:rsidR="004814E0" w:rsidSect="004814E0">
          <w:pgSz w:w="12240" w:h="15840"/>
          <w:pgMar w:top="182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  <w:bookmarkStart w:id="3" w:name="Program_3_"/>
      <w:bookmarkEnd w:id="3"/>
    </w:p>
    <w:p w14:paraId="01487BF8" w14:textId="4503999F" w:rsidR="004814E0" w:rsidRDefault="004814E0" w:rsidP="004814E0">
      <w:pPr>
        <w:spacing w:before="60"/>
        <w:ind w:left="613" w:right="627"/>
        <w:jc w:val="center"/>
        <w:rPr>
          <w:b/>
          <w:sz w:val="24"/>
        </w:rPr>
      </w:pPr>
      <w:bookmarkStart w:id="4" w:name="Program_5_"/>
      <w:bookmarkEnd w:id="4"/>
      <w:r>
        <w:rPr>
          <w:b/>
          <w:sz w:val="24"/>
          <w:u w:val="single"/>
        </w:rPr>
        <w:lastRenderedPageBreak/>
        <w:t>Program</w:t>
      </w:r>
      <w:r>
        <w:rPr>
          <w:b/>
          <w:spacing w:val="-5"/>
          <w:sz w:val="24"/>
          <w:u w:val="single"/>
        </w:rPr>
        <w:t xml:space="preserve"> </w:t>
      </w:r>
      <w:r w:rsidR="008E2296">
        <w:rPr>
          <w:b/>
          <w:spacing w:val="-10"/>
          <w:sz w:val="24"/>
          <w:u w:val="single"/>
        </w:rPr>
        <w:t>3</w:t>
      </w:r>
    </w:p>
    <w:p w14:paraId="54C8964F" w14:textId="77777777" w:rsidR="004814E0" w:rsidRDefault="004814E0" w:rsidP="004814E0">
      <w:pPr>
        <w:pStyle w:val="BodyText"/>
        <w:rPr>
          <w:b/>
        </w:rPr>
      </w:pPr>
    </w:p>
    <w:p w14:paraId="2E3B3DE7" w14:textId="77777777" w:rsidR="004814E0" w:rsidRDefault="004814E0" w:rsidP="004814E0">
      <w:pPr>
        <w:pStyle w:val="BodyText"/>
        <w:spacing w:before="276"/>
        <w:ind w:right="483"/>
      </w:pPr>
      <w:r>
        <w:t>Use</w:t>
      </w:r>
      <w:r>
        <w:rPr>
          <w:spacing w:val="27"/>
        </w:rPr>
        <w:t xml:space="preserve"> </w:t>
      </w:r>
      <w:r>
        <w:t>an</w:t>
      </w:r>
      <w:r>
        <w:rPr>
          <w:spacing w:val="27"/>
        </w:rPr>
        <w:t xml:space="preserve"> </w:t>
      </w:r>
      <w:r>
        <w:t>appropriate</w:t>
      </w:r>
      <w:r>
        <w:rPr>
          <w:spacing w:val="27"/>
        </w:rPr>
        <w:t xml:space="preserve"> </w:t>
      </w:r>
      <w:r>
        <w:t>data</w:t>
      </w:r>
      <w:r>
        <w:rPr>
          <w:spacing w:val="27"/>
        </w:rPr>
        <w:t xml:space="preserve"> </w:t>
      </w:r>
      <w:r>
        <w:t>set for building the decision tree (ID3) and apply this knowledge to classify a new sample</w:t>
      </w:r>
    </w:p>
    <w:p w14:paraId="31C286C2" w14:textId="77777777" w:rsidR="004814E0" w:rsidRDefault="004814E0" w:rsidP="004814E0">
      <w:pPr>
        <w:pStyle w:val="BodyText"/>
      </w:pPr>
    </w:p>
    <w:p w14:paraId="0EB89107" w14:textId="77777777" w:rsidR="004814E0" w:rsidRDefault="004814E0" w:rsidP="004814E0">
      <w:pPr>
        <w:pStyle w:val="BodyText"/>
        <w:spacing w:before="275"/>
      </w:pPr>
    </w:p>
    <w:p w14:paraId="59A07722" w14:textId="77777777" w:rsidR="004814E0" w:rsidRDefault="004814E0" w:rsidP="004814E0">
      <w:pPr>
        <w:spacing w:before="1"/>
        <w:rPr>
          <w:b/>
          <w:sz w:val="24"/>
        </w:rPr>
      </w:pPr>
      <w:r>
        <w:rPr>
          <w:b/>
          <w:spacing w:val="-2"/>
          <w:sz w:val="24"/>
        </w:rPr>
        <w:t>Screenshot:</w:t>
      </w:r>
    </w:p>
    <w:p w14:paraId="7C073907" w14:textId="77777777" w:rsidR="004814E0" w:rsidRDefault="004814E0" w:rsidP="004814E0">
      <w:pPr>
        <w:pStyle w:val="BodyText"/>
        <w:spacing w:before="5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67456" behindDoc="1" locked="0" layoutInCell="1" allowOverlap="1" wp14:anchorId="215F515A" wp14:editId="40F40677">
            <wp:simplePos x="0" y="0"/>
            <wp:positionH relativeFrom="page">
              <wp:posOffset>2162642</wp:posOffset>
            </wp:positionH>
            <wp:positionV relativeFrom="paragraph">
              <wp:posOffset>198120</wp:posOffset>
            </wp:positionV>
            <wp:extent cx="3432198" cy="5815012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198" cy="58150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C23AE0A" w14:textId="77777777" w:rsidR="004814E0" w:rsidRDefault="004814E0" w:rsidP="004814E0">
      <w:pPr>
        <w:pStyle w:val="BodyText"/>
        <w:rPr>
          <w:b/>
          <w:sz w:val="20"/>
        </w:rPr>
        <w:sectPr w:rsidR="004814E0" w:rsidSect="004814E0">
          <w:pgSz w:w="12240" w:h="15840"/>
          <w:pgMar w:top="128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3FD89012" w14:textId="77777777" w:rsidR="004814E0" w:rsidRDefault="004814E0" w:rsidP="004814E0">
      <w:pPr>
        <w:pStyle w:val="BodyText"/>
        <w:ind w:left="2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D1A6774" wp14:editId="52D498BA">
            <wp:extent cx="3243104" cy="5657850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3104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E597" w14:textId="77777777" w:rsidR="004814E0" w:rsidRDefault="004814E0" w:rsidP="004814E0">
      <w:pPr>
        <w:pStyle w:val="BodyText"/>
        <w:rPr>
          <w:sz w:val="20"/>
        </w:rPr>
        <w:sectPr w:rsidR="004814E0" w:rsidSect="004814E0">
          <w:pgSz w:w="12240" w:h="15840"/>
          <w:pgMar w:top="136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3343D701" w14:textId="77777777" w:rsidR="004814E0" w:rsidRDefault="004814E0" w:rsidP="004814E0">
      <w:pPr>
        <w:pStyle w:val="BodyText"/>
        <w:ind w:left="2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2512161" wp14:editId="425BB251">
            <wp:extent cx="3384635" cy="5815012"/>
            <wp:effectExtent l="0" t="0" r="635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4635" cy="58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12A9" w14:textId="77777777" w:rsidR="004814E0" w:rsidRDefault="004814E0" w:rsidP="004814E0">
      <w:pPr>
        <w:pStyle w:val="BodyText"/>
        <w:rPr>
          <w:sz w:val="20"/>
        </w:rPr>
        <w:sectPr w:rsidR="004814E0" w:rsidSect="004814E0">
          <w:pgSz w:w="12240" w:h="15840"/>
          <w:pgMar w:top="136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1A84BA4F" w14:textId="77777777" w:rsidR="004814E0" w:rsidRDefault="004814E0" w:rsidP="004814E0">
      <w:pPr>
        <w:pStyle w:val="BodyText"/>
        <w:ind w:left="2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F119F68" wp14:editId="53A37F69">
            <wp:extent cx="3187306" cy="5657850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306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252A" w14:textId="77777777" w:rsidR="004814E0" w:rsidRDefault="004814E0" w:rsidP="004814E0">
      <w:pPr>
        <w:pStyle w:val="BodyText"/>
        <w:rPr>
          <w:sz w:val="20"/>
        </w:rPr>
        <w:sectPr w:rsidR="004814E0" w:rsidSect="004814E0">
          <w:pgSz w:w="12240" w:h="15840"/>
          <w:pgMar w:top="136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2E5AAC80" w14:textId="2B514835" w:rsidR="004814E0" w:rsidRDefault="004814E0" w:rsidP="004814E0">
      <w:pPr>
        <w:pStyle w:val="BodyText"/>
        <w:ind w:left="2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448B9A6" wp14:editId="5203984F">
            <wp:extent cx="2684342" cy="4614862"/>
            <wp:effectExtent l="0" t="0" r="1905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342" cy="461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8883C" w14:textId="684BEEBF" w:rsidR="004814E0" w:rsidRDefault="008E2296" w:rsidP="004814E0">
      <w:pPr>
        <w:pStyle w:val="BodyText"/>
        <w:spacing w:before="13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68480" behindDoc="1" locked="0" layoutInCell="1" allowOverlap="1" wp14:anchorId="78CBB0AF" wp14:editId="4442CEC8">
            <wp:simplePos x="0" y="0"/>
            <wp:positionH relativeFrom="page">
              <wp:posOffset>2293620</wp:posOffset>
            </wp:positionH>
            <wp:positionV relativeFrom="paragraph">
              <wp:posOffset>244475</wp:posOffset>
            </wp:positionV>
            <wp:extent cx="2334260" cy="3406140"/>
            <wp:effectExtent l="0" t="0" r="8890" b="381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26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AF488D" w14:textId="77777777" w:rsidR="004814E0" w:rsidRDefault="004814E0" w:rsidP="004814E0">
      <w:pPr>
        <w:pStyle w:val="BodyText"/>
        <w:rPr>
          <w:b/>
          <w:sz w:val="20"/>
        </w:rPr>
        <w:sectPr w:rsidR="004814E0" w:rsidSect="004814E0">
          <w:pgSz w:w="12240" w:h="15840"/>
          <w:pgMar w:top="136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1C7F3280" w14:textId="77777777" w:rsidR="004814E0" w:rsidRDefault="004814E0" w:rsidP="004814E0">
      <w:pPr>
        <w:spacing w:before="60"/>
        <w:rPr>
          <w:b/>
          <w:sz w:val="24"/>
        </w:rPr>
      </w:pPr>
      <w:r>
        <w:rPr>
          <w:b/>
          <w:spacing w:val="-2"/>
          <w:sz w:val="24"/>
        </w:rPr>
        <w:lastRenderedPageBreak/>
        <w:t>Code:</w:t>
      </w:r>
    </w:p>
    <w:p w14:paraId="56C113D8" w14:textId="77777777" w:rsidR="004814E0" w:rsidRDefault="004814E0" w:rsidP="004814E0">
      <w:pPr>
        <w:pStyle w:val="BodyText"/>
        <w:rPr>
          <w:b/>
        </w:rPr>
      </w:pPr>
    </w:p>
    <w:p w14:paraId="482319EA" w14:textId="77777777" w:rsidR="004814E0" w:rsidRDefault="004814E0" w:rsidP="004814E0">
      <w:pPr>
        <w:pStyle w:val="BodyText"/>
        <w:spacing w:line="480" w:lineRule="auto"/>
        <w:ind w:right="8503"/>
      </w:pPr>
      <w:r>
        <w:t>import</w:t>
      </w:r>
      <w:r>
        <w:rPr>
          <w:spacing w:val="-13"/>
        </w:rPr>
        <w:t xml:space="preserve"> </w:t>
      </w:r>
      <w:r>
        <w:t>pandas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 xml:space="preserve">pd import </w:t>
      </w:r>
      <w:proofErr w:type="spellStart"/>
      <w:r>
        <w:t>numpy</w:t>
      </w:r>
      <w:proofErr w:type="spellEnd"/>
      <w:r>
        <w:t xml:space="preserve"> as </w:t>
      </w:r>
      <w:r>
        <w:rPr>
          <w:spacing w:val="-5"/>
        </w:rPr>
        <w:t>np</w:t>
      </w:r>
    </w:p>
    <w:p w14:paraId="05A5F4B0" w14:textId="77777777" w:rsidR="004814E0" w:rsidRDefault="004814E0" w:rsidP="004814E0">
      <w:pPr>
        <w:pStyle w:val="BodyText"/>
      </w:pPr>
      <w:r>
        <w:t xml:space="preserve">from </w:t>
      </w:r>
      <w:proofErr w:type="spellStart"/>
      <w:r>
        <w:t>graphviz</w:t>
      </w:r>
      <w:proofErr w:type="spellEnd"/>
      <w:r>
        <w:t xml:space="preserve"> import </w:t>
      </w:r>
      <w:r>
        <w:rPr>
          <w:spacing w:val="-2"/>
        </w:rPr>
        <w:t>Digraph</w:t>
      </w:r>
    </w:p>
    <w:p w14:paraId="4AA8ACC6" w14:textId="77777777" w:rsidR="004814E0" w:rsidRDefault="004814E0" w:rsidP="004814E0">
      <w:pPr>
        <w:pStyle w:val="BodyText"/>
      </w:pPr>
    </w:p>
    <w:p w14:paraId="43F9018B" w14:textId="77777777" w:rsidR="004814E0" w:rsidRDefault="004814E0" w:rsidP="004814E0">
      <w:pPr>
        <w:pStyle w:val="BodyText"/>
      </w:pPr>
    </w:p>
    <w:p w14:paraId="42BD14A0" w14:textId="77777777" w:rsidR="004814E0" w:rsidRDefault="004814E0" w:rsidP="004814E0">
      <w:pPr>
        <w:pStyle w:val="BodyText"/>
      </w:pPr>
    </w:p>
    <w:p w14:paraId="6ACD23E0" w14:textId="77777777" w:rsidR="004814E0" w:rsidRDefault="004814E0" w:rsidP="004814E0">
      <w:pPr>
        <w:pStyle w:val="BodyText"/>
        <w:spacing w:line="480" w:lineRule="auto"/>
        <w:ind w:right="8503"/>
      </w:pPr>
      <w:r>
        <w:t>#</w:t>
      </w:r>
      <w:r>
        <w:rPr>
          <w:spacing w:val="-15"/>
        </w:rPr>
        <w:t xml:space="preserve"> </w:t>
      </w:r>
      <w:r>
        <w:t>Calculate</w:t>
      </w:r>
      <w:r>
        <w:rPr>
          <w:spacing w:val="-15"/>
        </w:rPr>
        <w:t xml:space="preserve"> </w:t>
      </w:r>
      <w:r>
        <w:t>Entropy def entropy(data):</w:t>
      </w:r>
    </w:p>
    <w:p w14:paraId="5AE63BD7" w14:textId="77777777" w:rsidR="004814E0" w:rsidRDefault="004814E0" w:rsidP="004814E0">
      <w:pPr>
        <w:pStyle w:val="BodyText"/>
        <w:spacing w:line="480" w:lineRule="auto"/>
        <w:ind w:left="240" w:right="3541"/>
      </w:pPr>
      <w:proofErr w:type="spellStart"/>
      <w:r>
        <w:t>class_probabilities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data.iloc</w:t>
      </w:r>
      <w:proofErr w:type="spellEnd"/>
      <w:r>
        <w:t>[:,</w:t>
      </w:r>
      <w:r>
        <w:rPr>
          <w:spacing w:val="-15"/>
        </w:rPr>
        <w:t xml:space="preserve"> </w:t>
      </w:r>
      <w:r>
        <w:t>-1].</w:t>
      </w:r>
      <w:proofErr w:type="spellStart"/>
      <w:r>
        <w:t>value_counts</w:t>
      </w:r>
      <w:proofErr w:type="spellEnd"/>
      <w:r>
        <w:t>(normalize=True) return -</w:t>
      </w:r>
      <w:proofErr w:type="spellStart"/>
      <w:r>
        <w:t>np.sum</w:t>
      </w:r>
      <w:proofErr w:type="spellEnd"/>
      <w:r>
        <w:t>(</w:t>
      </w:r>
      <w:proofErr w:type="spellStart"/>
      <w:r>
        <w:t>class_probabilities</w:t>
      </w:r>
      <w:proofErr w:type="spellEnd"/>
      <w:r>
        <w:t xml:space="preserve"> * np.log2(</w:t>
      </w:r>
      <w:proofErr w:type="spellStart"/>
      <w:r>
        <w:t>class_probabilities</w:t>
      </w:r>
      <w:proofErr w:type="spellEnd"/>
      <w:r>
        <w:t>))</w:t>
      </w:r>
    </w:p>
    <w:p w14:paraId="4D927D7F" w14:textId="77777777" w:rsidR="004814E0" w:rsidRDefault="004814E0" w:rsidP="004814E0">
      <w:pPr>
        <w:pStyle w:val="BodyText"/>
      </w:pPr>
    </w:p>
    <w:p w14:paraId="07E55B8A" w14:textId="77777777" w:rsidR="004814E0" w:rsidRDefault="004814E0" w:rsidP="004814E0">
      <w:pPr>
        <w:pStyle w:val="BodyText"/>
      </w:pPr>
    </w:p>
    <w:p w14:paraId="04F56DEA" w14:textId="77777777" w:rsidR="004814E0" w:rsidRDefault="004814E0" w:rsidP="004814E0">
      <w:pPr>
        <w:pStyle w:val="BodyText"/>
      </w:pPr>
      <w:r>
        <w:t xml:space="preserve"># Calculate Information </w:t>
      </w:r>
      <w:r>
        <w:rPr>
          <w:spacing w:val="-4"/>
        </w:rPr>
        <w:t>Gain</w:t>
      </w:r>
    </w:p>
    <w:p w14:paraId="56866700" w14:textId="77777777" w:rsidR="004814E0" w:rsidRDefault="004814E0" w:rsidP="004814E0">
      <w:pPr>
        <w:pStyle w:val="BodyText"/>
      </w:pPr>
    </w:p>
    <w:p w14:paraId="7D2A3F4A" w14:textId="77777777" w:rsidR="004814E0" w:rsidRDefault="004814E0" w:rsidP="004814E0">
      <w:pPr>
        <w:pStyle w:val="BodyText"/>
        <w:spacing w:line="480" w:lineRule="auto"/>
        <w:ind w:left="240" w:right="6161" w:hanging="240"/>
      </w:pPr>
      <w:r>
        <w:t xml:space="preserve">def </w:t>
      </w:r>
      <w:proofErr w:type="spellStart"/>
      <w:r>
        <w:t>information_gain</w:t>
      </w:r>
      <w:proofErr w:type="spellEnd"/>
      <w:r>
        <w:t xml:space="preserve">(data, feature): </w:t>
      </w:r>
      <w:proofErr w:type="spellStart"/>
      <w:r>
        <w:t>total_entropy</w:t>
      </w:r>
      <w:proofErr w:type="spellEnd"/>
      <w:r>
        <w:t xml:space="preserve"> = entropy(data) </w:t>
      </w:r>
      <w:proofErr w:type="spellStart"/>
      <w:r>
        <w:t>feature_values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 xml:space="preserve">data[feature].unique() </w:t>
      </w:r>
      <w:proofErr w:type="spellStart"/>
      <w:r>
        <w:t>weighted_entropy</w:t>
      </w:r>
      <w:proofErr w:type="spellEnd"/>
      <w:r>
        <w:t xml:space="preserve"> = 0</w:t>
      </w:r>
    </w:p>
    <w:p w14:paraId="58CB0759" w14:textId="77777777" w:rsidR="004814E0" w:rsidRDefault="004814E0" w:rsidP="004814E0">
      <w:pPr>
        <w:pStyle w:val="BodyText"/>
        <w:ind w:left="240"/>
      </w:pPr>
      <w:r>
        <w:t xml:space="preserve">for value in </w:t>
      </w:r>
      <w:proofErr w:type="spellStart"/>
      <w:r>
        <w:rPr>
          <w:spacing w:val="-2"/>
        </w:rPr>
        <w:t>feature_values</w:t>
      </w:r>
      <w:proofErr w:type="spellEnd"/>
      <w:r>
        <w:rPr>
          <w:spacing w:val="-2"/>
        </w:rPr>
        <w:t>:</w:t>
      </w:r>
    </w:p>
    <w:p w14:paraId="7FE5B8C5" w14:textId="77777777" w:rsidR="004814E0" w:rsidRDefault="004814E0" w:rsidP="004814E0">
      <w:pPr>
        <w:pStyle w:val="BodyText"/>
      </w:pPr>
    </w:p>
    <w:p w14:paraId="2AEE5CCC" w14:textId="77777777" w:rsidR="004814E0" w:rsidRDefault="004814E0" w:rsidP="004814E0">
      <w:pPr>
        <w:pStyle w:val="BodyText"/>
        <w:ind w:left="480"/>
      </w:pPr>
      <w:r>
        <w:t xml:space="preserve">subset = data[data[feature] == </w:t>
      </w:r>
      <w:r>
        <w:rPr>
          <w:spacing w:val="-2"/>
        </w:rPr>
        <w:t>value]</w:t>
      </w:r>
    </w:p>
    <w:p w14:paraId="156AC212" w14:textId="77777777" w:rsidR="004814E0" w:rsidRDefault="004814E0" w:rsidP="004814E0">
      <w:pPr>
        <w:pStyle w:val="BodyText"/>
      </w:pPr>
    </w:p>
    <w:p w14:paraId="3BA3FCB7" w14:textId="77777777" w:rsidR="004814E0" w:rsidRDefault="004814E0" w:rsidP="004814E0">
      <w:pPr>
        <w:pStyle w:val="BodyText"/>
        <w:spacing w:line="480" w:lineRule="auto"/>
        <w:ind w:left="240" w:right="3541" w:firstLine="240"/>
      </w:pPr>
      <w:proofErr w:type="spellStart"/>
      <w:r>
        <w:t>weighted_entropy</w:t>
      </w:r>
      <w:proofErr w:type="spellEnd"/>
      <w:r>
        <w:rPr>
          <w:spacing w:val="-7"/>
        </w:rPr>
        <w:t xml:space="preserve"> </w:t>
      </w:r>
      <w:r>
        <w:t>+=</w:t>
      </w:r>
      <w:r>
        <w:rPr>
          <w:spacing w:val="-7"/>
        </w:rPr>
        <w:t xml:space="preserve"> </w:t>
      </w:r>
      <w:r>
        <w:t>(</w:t>
      </w:r>
      <w:proofErr w:type="spellStart"/>
      <w:r>
        <w:t>len</w:t>
      </w:r>
      <w:proofErr w:type="spellEnd"/>
      <w:r>
        <w:t>(subset)</w:t>
      </w:r>
      <w:r>
        <w:rPr>
          <w:spacing w:val="-7"/>
        </w:rPr>
        <w:t xml:space="preserve"> </w:t>
      </w:r>
      <w:r>
        <w:t>/</w:t>
      </w:r>
      <w:r>
        <w:rPr>
          <w:spacing w:val="-7"/>
        </w:rPr>
        <w:t xml:space="preserve"> </w:t>
      </w:r>
      <w:proofErr w:type="spellStart"/>
      <w:r>
        <w:t>len</w:t>
      </w:r>
      <w:proofErr w:type="spellEnd"/>
      <w:r>
        <w:t>(data))</w:t>
      </w:r>
      <w:r>
        <w:rPr>
          <w:spacing w:val="-7"/>
        </w:rPr>
        <w:t xml:space="preserve"> </w:t>
      </w:r>
      <w:r>
        <w:t>*</w:t>
      </w:r>
      <w:r>
        <w:rPr>
          <w:spacing w:val="-7"/>
        </w:rPr>
        <w:t xml:space="preserve"> </w:t>
      </w:r>
      <w:r>
        <w:t xml:space="preserve">entropy(subset) return </w:t>
      </w:r>
      <w:proofErr w:type="spellStart"/>
      <w:r>
        <w:t>total_entropy</w:t>
      </w:r>
      <w:proofErr w:type="spellEnd"/>
      <w:r>
        <w:t xml:space="preserve"> - </w:t>
      </w:r>
      <w:proofErr w:type="spellStart"/>
      <w:r>
        <w:t>weighted_entropy</w:t>
      </w:r>
      <w:proofErr w:type="spellEnd"/>
    </w:p>
    <w:p w14:paraId="1D22B998" w14:textId="77777777" w:rsidR="004814E0" w:rsidRDefault="004814E0" w:rsidP="004814E0">
      <w:pPr>
        <w:pStyle w:val="BodyText"/>
      </w:pPr>
    </w:p>
    <w:p w14:paraId="5836D023" w14:textId="77777777" w:rsidR="004814E0" w:rsidRDefault="004814E0" w:rsidP="004814E0">
      <w:pPr>
        <w:pStyle w:val="BodyText"/>
      </w:pPr>
    </w:p>
    <w:p w14:paraId="49DBB956" w14:textId="77777777" w:rsidR="004814E0" w:rsidRDefault="004814E0" w:rsidP="004814E0">
      <w:pPr>
        <w:pStyle w:val="BodyText"/>
        <w:spacing w:line="480" w:lineRule="auto"/>
        <w:ind w:right="6567"/>
      </w:pPr>
      <w:r>
        <w:t>#</w:t>
      </w:r>
      <w:r>
        <w:rPr>
          <w:spacing w:val="-5"/>
        </w:rPr>
        <w:t xml:space="preserve"> </w:t>
      </w:r>
      <w:r>
        <w:t>Find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best</w:t>
      </w:r>
      <w:r>
        <w:rPr>
          <w:spacing w:val="-5"/>
        </w:rPr>
        <w:t xml:space="preserve"> </w:t>
      </w:r>
      <w:r>
        <w:t>feature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split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data def </w:t>
      </w:r>
      <w:proofErr w:type="spellStart"/>
      <w:r>
        <w:t>best_feature</w:t>
      </w:r>
      <w:proofErr w:type="spellEnd"/>
      <w:r>
        <w:t>(data):</w:t>
      </w:r>
    </w:p>
    <w:p w14:paraId="0D62044B" w14:textId="77777777" w:rsidR="004814E0" w:rsidRDefault="004814E0" w:rsidP="004814E0">
      <w:pPr>
        <w:pStyle w:val="BodyText"/>
        <w:ind w:left="240"/>
      </w:pPr>
      <w:r>
        <w:t>features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data.columns</w:t>
      </w:r>
      <w:proofErr w:type="spellEnd"/>
      <w:r>
        <w:t>[:-1]</w:t>
      </w:r>
      <w:r>
        <w:rPr>
          <w:spacing w:val="59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Exclude the</w:t>
      </w:r>
      <w:r>
        <w:rPr>
          <w:spacing w:val="-1"/>
        </w:rPr>
        <w:t xml:space="preserve"> </w:t>
      </w:r>
      <w:r>
        <w:t xml:space="preserve">target </w:t>
      </w:r>
      <w:r>
        <w:rPr>
          <w:spacing w:val="-2"/>
        </w:rPr>
        <w:t>column</w:t>
      </w:r>
    </w:p>
    <w:p w14:paraId="044B61E1" w14:textId="77777777" w:rsidR="004814E0" w:rsidRDefault="004814E0" w:rsidP="004814E0">
      <w:pPr>
        <w:pStyle w:val="BodyText"/>
      </w:pPr>
    </w:p>
    <w:p w14:paraId="5AF6A3CB" w14:textId="77777777" w:rsidR="004814E0" w:rsidRDefault="004814E0" w:rsidP="004814E0">
      <w:pPr>
        <w:pStyle w:val="BodyText"/>
        <w:ind w:left="240"/>
      </w:pPr>
      <w:r>
        <w:t xml:space="preserve">gains = {feature: </w:t>
      </w:r>
      <w:proofErr w:type="spellStart"/>
      <w:r>
        <w:t>information_gain</w:t>
      </w:r>
      <w:proofErr w:type="spellEnd"/>
      <w:r>
        <w:t xml:space="preserve">(data, feature) for feature in </w:t>
      </w:r>
      <w:r>
        <w:rPr>
          <w:spacing w:val="-2"/>
        </w:rPr>
        <w:t>features}</w:t>
      </w:r>
    </w:p>
    <w:p w14:paraId="42F67F48" w14:textId="77777777" w:rsidR="004814E0" w:rsidRDefault="004814E0" w:rsidP="004814E0">
      <w:pPr>
        <w:pStyle w:val="BodyText"/>
        <w:sectPr w:rsidR="004814E0" w:rsidSect="004814E0">
          <w:pgSz w:w="12240" w:h="15840"/>
          <w:pgMar w:top="128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057DD383" w14:textId="77777777" w:rsidR="004814E0" w:rsidRDefault="004814E0" w:rsidP="004814E0">
      <w:pPr>
        <w:pStyle w:val="BodyText"/>
        <w:spacing w:before="60"/>
        <w:ind w:left="240"/>
      </w:pPr>
      <w:r>
        <w:lastRenderedPageBreak/>
        <w:t xml:space="preserve">return max(gains, </w:t>
      </w:r>
      <w:r>
        <w:rPr>
          <w:spacing w:val="-2"/>
        </w:rPr>
        <w:t>key=</w:t>
      </w:r>
      <w:proofErr w:type="spellStart"/>
      <w:r>
        <w:rPr>
          <w:spacing w:val="-2"/>
        </w:rPr>
        <w:t>gains.get</w:t>
      </w:r>
      <w:proofErr w:type="spellEnd"/>
      <w:r>
        <w:rPr>
          <w:spacing w:val="-2"/>
        </w:rPr>
        <w:t>)</w:t>
      </w:r>
    </w:p>
    <w:p w14:paraId="472800B6" w14:textId="77777777" w:rsidR="004814E0" w:rsidRDefault="004814E0" w:rsidP="004814E0">
      <w:pPr>
        <w:pStyle w:val="BodyText"/>
      </w:pPr>
    </w:p>
    <w:p w14:paraId="64B021D4" w14:textId="77777777" w:rsidR="004814E0" w:rsidRDefault="004814E0" w:rsidP="004814E0">
      <w:pPr>
        <w:pStyle w:val="BodyText"/>
      </w:pPr>
    </w:p>
    <w:p w14:paraId="540EA871" w14:textId="77777777" w:rsidR="004814E0" w:rsidRDefault="004814E0" w:rsidP="004814E0">
      <w:pPr>
        <w:pStyle w:val="BodyText"/>
      </w:pPr>
    </w:p>
    <w:p w14:paraId="5160DC81" w14:textId="77777777" w:rsidR="004814E0" w:rsidRDefault="004814E0" w:rsidP="004814E0">
      <w:pPr>
        <w:pStyle w:val="BodyText"/>
      </w:pPr>
      <w:r>
        <w:t xml:space="preserve"># Create the decision </w:t>
      </w:r>
      <w:r>
        <w:rPr>
          <w:spacing w:val="-4"/>
        </w:rPr>
        <w:t>tree</w:t>
      </w:r>
    </w:p>
    <w:p w14:paraId="0BF81875" w14:textId="77777777" w:rsidR="004814E0" w:rsidRDefault="004814E0" w:rsidP="004814E0">
      <w:pPr>
        <w:pStyle w:val="BodyText"/>
      </w:pPr>
    </w:p>
    <w:p w14:paraId="47CF00F1" w14:textId="77777777" w:rsidR="004814E0" w:rsidRDefault="004814E0" w:rsidP="004814E0">
      <w:pPr>
        <w:pStyle w:val="BodyText"/>
      </w:pPr>
      <w:r>
        <w:t xml:space="preserve">def id3(data, </w:t>
      </w:r>
      <w:r>
        <w:rPr>
          <w:spacing w:val="-2"/>
        </w:rPr>
        <w:t>features=None):</w:t>
      </w:r>
    </w:p>
    <w:p w14:paraId="6B63FF7B" w14:textId="77777777" w:rsidR="004814E0" w:rsidRDefault="004814E0" w:rsidP="004814E0">
      <w:pPr>
        <w:pStyle w:val="BodyText"/>
      </w:pPr>
    </w:p>
    <w:p w14:paraId="764CFB08" w14:textId="77777777" w:rsidR="004814E0" w:rsidRDefault="004814E0" w:rsidP="004814E0">
      <w:pPr>
        <w:pStyle w:val="BodyText"/>
        <w:spacing w:line="480" w:lineRule="auto"/>
        <w:ind w:left="480" w:right="2512" w:hanging="240"/>
      </w:pPr>
      <w:r>
        <w:t>if</w:t>
      </w:r>
      <w:r>
        <w:rPr>
          <w:spacing w:val="-3"/>
        </w:rPr>
        <w:t xml:space="preserve"> </w:t>
      </w:r>
      <w:proofErr w:type="spellStart"/>
      <w:r>
        <w:t>len</w:t>
      </w:r>
      <w:proofErr w:type="spellEnd"/>
      <w:r>
        <w:t>(</w:t>
      </w:r>
      <w:proofErr w:type="spellStart"/>
      <w:r>
        <w:t>data.iloc</w:t>
      </w:r>
      <w:proofErr w:type="spellEnd"/>
      <w:r>
        <w:t>[:,</w:t>
      </w:r>
      <w:r>
        <w:rPr>
          <w:spacing w:val="-3"/>
        </w:rPr>
        <w:t xml:space="preserve"> </w:t>
      </w:r>
      <w:r>
        <w:t>-1].unique())</w:t>
      </w:r>
      <w:r>
        <w:rPr>
          <w:spacing w:val="-3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1:</w:t>
      </w:r>
      <w:r>
        <w:rPr>
          <w:spacing w:val="40"/>
        </w:rPr>
        <w:t xml:space="preserve"> </w:t>
      </w:r>
      <w:r>
        <w:t>#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points</w:t>
      </w:r>
      <w:r>
        <w:rPr>
          <w:spacing w:val="-3"/>
        </w:rPr>
        <w:t xml:space="preserve"> </w:t>
      </w:r>
      <w:r>
        <w:t>belong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same</w:t>
      </w:r>
      <w:r>
        <w:rPr>
          <w:spacing w:val="-3"/>
        </w:rPr>
        <w:t xml:space="preserve"> </w:t>
      </w:r>
      <w:r>
        <w:t xml:space="preserve">class return </w:t>
      </w:r>
      <w:proofErr w:type="spellStart"/>
      <w:r>
        <w:t>data.iloc</w:t>
      </w:r>
      <w:proofErr w:type="spellEnd"/>
      <w:r>
        <w:t>[:, -1].</w:t>
      </w:r>
      <w:proofErr w:type="spellStart"/>
      <w:r>
        <w:t>iloc</w:t>
      </w:r>
      <w:proofErr w:type="spellEnd"/>
      <w:r>
        <w:t>[0]</w:t>
      </w:r>
    </w:p>
    <w:p w14:paraId="02474ABC" w14:textId="77777777" w:rsidR="004814E0" w:rsidRDefault="004814E0" w:rsidP="004814E0">
      <w:pPr>
        <w:pStyle w:val="BodyText"/>
      </w:pPr>
    </w:p>
    <w:p w14:paraId="040AC646" w14:textId="77777777" w:rsidR="004814E0" w:rsidRDefault="004814E0" w:rsidP="004814E0">
      <w:pPr>
        <w:pStyle w:val="BodyText"/>
      </w:pPr>
    </w:p>
    <w:p w14:paraId="2C6512D9" w14:textId="77777777" w:rsidR="004814E0" w:rsidRDefault="004814E0" w:rsidP="004814E0">
      <w:pPr>
        <w:pStyle w:val="BodyText"/>
        <w:spacing w:line="480" w:lineRule="auto"/>
        <w:ind w:left="480" w:right="4993" w:hanging="240"/>
      </w:pPr>
      <w:r>
        <w:t>if</w:t>
      </w:r>
      <w:r>
        <w:rPr>
          <w:spacing w:val="-4"/>
        </w:rPr>
        <w:t xml:space="preserve"> </w:t>
      </w:r>
      <w:proofErr w:type="spellStart"/>
      <w:r>
        <w:t>len</w:t>
      </w:r>
      <w:proofErr w:type="spellEnd"/>
      <w:r>
        <w:t>(features)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0:</w:t>
      </w:r>
      <w:r>
        <w:rPr>
          <w:spacing w:val="40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No</w:t>
      </w:r>
      <w:r>
        <w:rPr>
          <w:spacing w:val="-4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features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split</w:t>
      </w:r>
      <w:r>
        <w:rPr>
          <w:spacing w:val="-4"/>
        </w:rPr>
        <w:t xml:space="preserve"> </w:t>
      </w:r>
      <w:r>
        <w:t xml:space="preserve">on return </w:t>
      </w:r>
      <w:proofErr w:type="spellStart"/>
      <w:r>
        <w:t>data.iloc</w:t>
      </w:r>
      <w:proofErr w:type="spellEnd"/>
      <w:r>
        <w:t>[:, -1].mode()[0]</w:t>
      </w:r>
    </w:p>
    <w:p w14:paraId="3C90C7C5" w14:textId="77777777" w:rsidR="004814E0" w:rsidRDefault="004814E0" w:rsidP="004814E0">
      <w:pPr>
        <w:pStyle w:val="BodyText"/>
      </w:pPr>
    </w:p>
    <w:p w14:paraId="194C9CF5" w14:textId="77777777" w:rsidR="004814E0" w:rsidRDefault="004814E0" w:rsidP="004814E0">
      <w:pPr>
        <w:pStyle w:val="BodyText"/>
      </w:pPr>
    </w:p>
    <w:p w14:paraId="2B2E30A2" w14:textId="77777777" w:rsidR="004814E0" w:rsidRDefault="004814E0" w:rsidP="004814E0">
      <w:pPr>
        <w:pStyle w:val="BodyText"/>
        <w:spacing w:line="480" w:lineRule="auto"/>
        <w:ind w:left="240" w:right="7623"/>
      </w:pPr>
      <w:r>
        <w:t>best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best_feature</w:t>
      </w:r>
      <w:proofErr w:type="spellEnd"/>
      <w:r>
        <w:t>(data) tree = {best: {}}</w:t>
      </w:r>
    </w:p>
    <w:p w14:paraId="260C7139" w14:textId="77777777" w:rsidR="004814E0" w:rsidRDefault="004814E0" w:rsidP="004814E0">
      <w:pPr>
        <w:pStyle w:val="BodyText"/>
      </w:pPr>
    </w:p>
    <w:p w14:paraId="46605E4A" w14:textId="77777777" w:rsidR="004814E0" w:rsidRDefault="004814E0" w:rsidP="004814E0">
      <w:pPr>
        <w:pStyle w:val="BodyText"/>
      </w:pPr>
    </w:p>
    <w:p w14:paraId="7A0E1AC4" w14:textId="77777777" w:rsidR="004814E0" w:rsidRDefault="004814E0" w:rsidP="004814E0">
      <w:pPr>
        <w:pStyle w:val="BodyText"/>
        <w:spacing w:line="480" w:lineRule="auto"/>
        <w:ind w:left="240" w:right="5958"/>
      </w:pPr>
      <w:proofErr w:type="spellStart"/>
      <w:r>
        <w:t>new_features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features.copy</w:t>
      </w:r>
      <w:proofErr w:type="spellEnd"/>
      <w:r>
        <w:t xml:space="preserve">() </w:t>
      </w:r>
      <w:proofErr w:type="spellStart"/>
      <w:r>
        <w:rPr>
          <w:spacing w:val="-2"/>
        </w:rPr>
        <w:t>new_features.remove</w:t>
      </w:r>
      <w:proofErr w:type="spellEnd"/>
      <w:r>
        <w:rPr>
          <w:spacing w:val="-2"/>
        </w:rPr>
        <w:t>(best)</w:t>
      </w:r>
    </w:p>
    <w:p w14:paraId="0A25C1E6" w14:textId="77777777" w:rsidR="004814E0" w:rsidRDefault="004814E0" w:rsidP="004814E0">
      <w:pPr>
        <w:pStyle w:val="BodyText"/>
      </w:pPr>
    </w:p>
    <w:p w14:paraId="658C4F39" w14:textId="77777777" w:rsidR="004814E0" w:rsidRDefault="004814E0" w:rsidP="004814E0">
      <w:pPr>
        <w:pStyle w:val="BodyText"/>
      </w:pPr>
    </w:p>
    <w:p w14:paraId="52C82029" w14:textId="77777777" w:rsidR="004814E0" w:rsidRDefault="004814E0" w:rsidP="004814E0">
      <w:pPr>
        <w:pStyle w:val="BodyText"/>
        <w:spacing w:line="480" w:lineRule="auto"/>
        <w:ind w:left="480" w:right="6567" w:hanging="240"/>
      </w:pPr>
      <w:r>
        <w:t>for value in data[best].unique(): subset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data[data[best]</w:t>
      </w:r>
      <w:r>
        <w:rPr>
          <w:spacing w:val="-10"/>
        </w:rPr>
        <w:t xml:space="preserve"> </w:t>
      </w:r>
      <w:r>
        <w:t>==</w:t>
      </w:r>
      <w:r>
        <w:rPr>
          <w:spacing w:val="-10"/>
        </w:rPr>
        <w:t xml:space="preserve"> </w:t>
      </w:r>
      <w:r>
        <w:t>value]</w:t>
      </w:r>
    </w:p>
    <w:p w14:paraId="6286B8A8" w14:textId="77777777" w:rsidR="004814E0" w:rsidRDefault="004814E0" w:rsidP="004814E0">
      <w:pPr>
        <w:pStyle w:val="BodyText"/>
        <w:ind w:left="480"/>
      </w:pPr>
      <w:r>
        <w:t xml:space="preserve">tree[best][value] = id3(subset, </w:t>
      </w:r>
      <w:proofErr w:type="spellStart"/>
      <w:r>
        <w:rPr>
          <w:spacing w:val="-2"/>
        </w:rPr>
        <w:t>new_features</w:t>
      </w:r>
      <w:proofErr w:type="spellEnd"/>
      <w:r>
        <w:rPr>
          <w:spacing w:val="-2"/>
        </w:rPr>
        <w:t>)</w:t>
      </w:r>
    </w:p>
    <w:p w14:paraId="6566F738" w14:textId="77777777" w:rsidR="004814E0" w:rsidRDefault="004814E0" w:rsidP="004814E0">
      <w:pPr>
        <w:pStyle w:val="BodyText"/>
      </w:pPr>
    </w:p>
    <w:p w14:paraId="3A2718A7" w14:textId="77777777" w:rsidR="004814E0" w:rsidRDefault="004814E0" w:rsidP="004814E0">
      <w:pPr>
        <w:pStyle w:val="BodyText"/>
      </w:pPr>
    </w:p>
    <w:p w14:paraId="08E99B6F" w14:textId="77777777" w:rsidR="004814E0" w:rsidRDefault="004814E0" w:rsidP="004814E0">
      <w:pPr>
        <w:pStyle w:val="BodyText"/>
      </w:pPr>
    </w:p>
    <w:p w14:paraId="04FC9FDC" w14:textId="77777777" w:rsidR="004814E0" w:rsidRDefault="004814E0" w:rsidP="004814E0">
      <w:pPr>
        <w:pStyle w:val="BodyText"/>
        <w:ind w:left="240"/>
      </w:pPr>
      <w:r>
        <w:t xml:space="preserve">return </w:t>
      </w:r>
      <w:r>
        <w:rPr>
          <w:spacing w:val="-4"/>
        </w:rPr>
        <w:t>tree</w:t>
      </w:r>
    </w:p>
    <w:p w14:paraId="6A8D66AD" w14:textId="77777777" w:rsidR="004814E0" w:rsidRDefault="004814E0" w:rsidP="004814E0">
      <w:pPr>
        <w:pStyle w:val="BodyText"/>
      </w:pPr>
    </w:p>
    <w:p w14:paraId="4DA8FE0C" w14:textId="77777777" w:rsidR="004814E0" w:rsidRDefault="004814E0" w:rsidP="004814E0">
      <w:pPr>
        <w:pStyle w:val="BodyText"/>
      </w:pPr>
    </w:p>
    <w:p w14:paraId="6726EE38" w14:textId="77777777" w:rsidR="004814E0" w:rsidRDefault="004814E0" w:rsidP="004814E0">
      <w:pPr>
        <w:pStyle w:val="BodyText"/>
      </w:pPr>
    </w:p>
    <w:p w14:paraId="5B8DCEB5" w14:textId="77777777" w:rsidR="004814E0" w:rsidRDefault="004814E0" w:rsidP="004814E0">
      <w:pPr>
        <w:pStyle w:val="BodyText"/>
        <w:spacing w:line="480" w:lineRule="auto"/>
        <w:ind w:right="4203"/>
      </w:pPr>
      <w:r>
        <w:t>#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classify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examples</w:t>
      </w:r>
      <w:r>
        <w:rPr>
          <w:spacing w:val="-4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decision</w:t>
      </w:r>
      <w:r>
        <w:rPr>
          <w:spacing w:val="-4"/>
        </w:rPr>
        <w:t xml:space="preserve"> </w:t>
      </w:r>
      <w:r>
        <w:t>tree def classify(tree, example):</w:t>
      </w:r>
    </w:p>
    <w:p w14:paraId="6A3FD2F6" w14:textId="77777777" w:rsidR="004814E0" w:rsidRDefault="004814E0" w:rsidP="004814E0">
      <w:pPr>
        <w:pStyle w:val="BodyText"/>
        <w:spacing w:line="480" w:lineRule="auto"/>
        <w:sectPr w:rsidR="004814E0" w:rsidSect="004814E0">
          <w:pgSz w:w="12240" w:h="15840"/>
          <w:pgMar w:top="128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2D8D2613" w14:textId="77777777" w:rsidR="004814E0" w:rsidRDefault="004814E0" w:rsidP="004814E0">
      <w:pPr>
        <w:pStyle w:val="BodyText"/>
        <w:spacing w:before="60" w:line="480" w:lineRule="auto"/>
        <w:ind w:left="480" w:right="7255" w:hanging="240"/>
      </w:pPr>
      <w:r>
        <w:lastRenderedPageBreak/>
        <w:t>if</w:t>
      </w:r>
      <w:r>
        <w:rPr>
          <w:spacing w:val="-13"/>
        </w:rPr>
        <w:t xml:space="preserve"> </w:t>
      </w:r>
      <w:r>
        <w:t>not</w:t>
      </w:r>
      <w:r>
        <w:rPr>
          <w:spacing w:val="-13"/>
        </w:rPr>
        <w:t xml:space="preserve"> </w:t>
      </w:r>
      <w:proofErr w:type="spellStart"/>
      <w:r>
        <w:t>isinstance</w:t>
      </w:r>
      <w:proofErr w:type="spellEnd"/>
      <w:r>
        <w:t>(tree,</w:t>
      </w:r>
      <w:r>
        <w:rPr>
          <w:spacing w:val="-13"/>
        </w:rPr>
        <w:t xml:space="preserve"> </w:t>
      </w:r>
      <w:proofErr w:type="spellStart"/>
      <w:r>
        <w:t>dict</w:t>
      </w:r>
      <w:proofErr w:type="spellEnd"/>
      <w:r>
        <w:t>): return tree</w:t>
      </w:r>
    </w:p>
    <w:p w14:paraId="1AFA604D" w14:textId="77777777" w:rsidR="004814E0" w:rsidRDefault="004814E0" w:rsidP="004814E0">
      <w:pPr>
        <w:pStyle w:val="BodyText"/>
        <w:spacing w:line="480" w:lineRule="auto"/>
        <w:ind w:left="240" w:right="7255"/>
      </w:pPr>
      <w:r>
        <w:t>feature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list(</w:t>
      </w:r>
      <w:proofErr w:type="spellStart"/>
      <w:r>
        <w:t>tree.keys</w:t>
      </w:r>
      <w:proofErr w:type="spellEnd"/>
      <w:r>
        <w:t>())[0] value = example[feature]</w:t>
      </w:r>
    </w:p>
    <w:p w14:paraId="124D22B2" w14:textId="77777777" w:rsidR="004814E0" w:rsidRDefault="004814E0" w:rsidP="004814E0">
      <w:pPr>
        <w:pStyle w:val="BodyText"/>
        <w:ind w:left="240"/>
      </w:pPr>
      <w:r>
        <w:t xml:space="preserve">return classify(tree[feature][value], </w:t>
      </w:r>
      <w:r>
        <w:rPr>
          <w:spacing w:val="-2"/>
        </w:rPr>
        <w:t>example)</w:t>
      </w:r>
    </w:p>
    <w:p w14:paraId="3438CD66" w14:textId="77777777" w:rsidR="004814E0" w:rsidRDefault="004814E0" w:rsidP="004814E0">
      <w:pPr>
        <w:pStyle w:val="BodyText"/>
      </w:pPr>
    </w:p>
    <w:p w14:paraId="022C8784" w14:textId="77777777" w:rsidR="004814E0" w:rsidRDefault="004814E0" w:rsidP="004814E0">
      <w:pPr>
        <w:pStyle w:val="BodyText"/>
      </w:pPr>
    </w:p>
    <w:p w14:paraId="0157950B" w14:textId="77777777" w:rsidR="004814E0" w:rsidRDefault="004814E0" w:rsidP="004814E0">
      <w:pPr>
        <w:pStyle w:val="BodyText"/>
      </w:pPr>
    </w:p>
    <w:p w14:paraId="17FD826B" w14:textId="77777777" w:rsidR="004814E0" w:rsidRDefault="004814E0" w:rsidP="004814E0">
      <w:pPr>
        <w:pStyle w:val="BodyText"/>
      </w:pPr>
      <w:r>
        <w:t xml:space="preserve"># Function to visualize the decision tree using </w:t>
      </w:r>
      <w:proofErr w:type="spellStart"/>
      <w:r>
        <w:rPr>
          <w:spacing w:val="-2"/>
        </w:rPr>
        <w:t>Graphviz</w:t>
      </w:r>
      <w:proofErr w:type="spellEnd"/>
    </w:p>
    <w:p w14:paraId="73810EEA" w14:textId="77777777" w:rsidR="004814E0" w:rsidRDefault="004814E0" w:rsidP="004814E0">
      <w:pPr>
        <w:pStyle w:val="BodyText"/>
      </w:pPr>
    </w:p>
    <w:p w14:paraId="39262219" w14:textId="77777777" w:rsidR="004814E0" w:rsidRDefault="004814E0" w:rsidP="004814E0">
      <w:pPr>
        <w:pStyle w:val="BodyText"/>
        <w:spacing w:line="480" w:lineRule="auto"/>
        <w:ind w:left="240" w:right="2512" w:hanging="240"/>
      </w:pPr>
      <w:r>
        <w:t>def</w:t>
      </w:r>
      <w:r>
        <w:rPr>
          <w:spacing w:val="-10"/>
        </w:rPr>
        <w:t xml:space="preserve"> </w:t>
      </w:r>
      <w:proofErr w:type="spellStart"/>
      <w:r>
        <w:t>create_tree_diagram</w:t>
      </w:r>
      <w:proofErr w:type="spellEnd"/>
      <w:r>
        <w:t>(tree,</w:t>
      </w:r>
      <w:r>
        <w:rPr>
          <w:spacing w:val="-10"/>
        </w:rPr>
        <w:t xml:space="preserve"> </w:t>
      </w:r>
      <w:r>
        <w:t>dot=None,</w:t>
      </w:r>
      <w:r>
        <w:rPr>
          <w:spacing w:val="-10"/>
        </w:rPr>
        <w:t xml:space="preserve"> </w:t>
      </w:r>
      <w:proofErr w:type="spellStart"/>
      <w:r>
        <w:t>parent_name</w:t>
      </w:r>
      <w:proofErr w:type="spellEnd"/>
      <w:r>
        <w:t>="Root",</w:t>
      </w:r>
      <w:r>
        <w:rPr>
          <w:spacing w:val="-10"/>
        </w:rPr>
        <w:t xml:space="preserve"> </w:t>
      </w:r>
      <w:proofErr w:type="spellStart"/>
      <w:r>
        <w:t>parent_value</w:t>
      </w:r>
      <w:proofErr w:type="spellEnd"/>
      <w:r>
        <w:t>=""): if dot is None:</w:t>
      </w:r>
    </w:p>
    <w:p w14:paraId="06F6E523" w14:textId="77777777" w:rsidR="004814E0" w:rsidRDefault="004814E0" w:rsidP="004814E0">
      <w:pPr>
        <w:pStyle w:val="BodyText"/>
        <w:ind w:left="480"/>
      </w:pPr>
      <w:r>
        <w:t>dot = Digraph(format="</w:t>
      </w:r>
      <w:proofErr w:type="spellStart"/>
      <w:r>
        <w:t>png</w:t>
      </w:r>
      <w:proofErr w:type="spellEnd"/>
      <w:r>
        <w:t xml:space="preserve">", </w:t>
      </w:r>
      <w:r>
        <w:rPr>
          <w:spacing w:val="-2"/>
        </w:rPr>
        <w:t>engine="dot")</w:t>
      </w:r>
    </w:p>
    <w:p w14:paraId="48C13134" w14:textId="77777777" w:rsidR="004814E0" w:rsidRDefault="004814E0" w:rsidP="004814E0">
      <w:pPr>
        <w:pStyle w:val="BodyText"/>
      </w:pPr>
    </w:p>
    <w:p w14:paraId="3689684A" w14:textId="77777777" w:rsidR="004814E0" w:rsidRDefault="004814E0" w:rsidP="004814E0">
      <w:pPr>
        <w:pStyle w:val="BodyText"/>
      </w:pPr>
    </w:p>
    <w:p w14:paraId="5072B4E6" w14:textId="77777777" w:rsidR="004814E0" w:rsidRDefault="004814E0" w:rsidP="004814E0">
      <w:pPr>
        <w:pStyle w:val="BodyText"/>
      </w:pPr>
    </w:p>
    <w:p w14:paraId="5B92C979" w14:textId="77777777" w:rsidR="004814E0" w:rsidRDefault="004814E0" w:rsidP="004814E0">
      <w:pPr>
        <w:pStyle w:val="BodyText"/>
        <w:spacing w:line="480" w:lineRule="auto"/>
        <w:ind w:left="480" w:right="6475" w:hanging="240"/>
      </w:pPr>
      <w:r>
        <w:t xml:space="preserve">if </w:t>
      </w:r>
      <w:proofErr w:type="spellStart"/>
      <w:r>
        <w:t>isinstance</w:t>
      </w:r>
      <w:proofErr w:type="spellEnd"/>
      <w:r>
        <w:t xml:space="preserve">(tree, </w:t>
      </w:r>
      <w:proofErr w:type="spellStart"/>
      <w:r>
        <w:t>dict</w:t>
      </w:r>
      <w:proofErr w:type="spellEnd"/>
      <w:r>
        <w:t>):</w:t>
      </w:r>
      <w:r>
        <w:rPr>
          <w:spacing w:val="40"/>
        </w:rPr>
        <w:t xml:space="preserve"> </w:t>
      </w:r>
      <w:r>
        <w:t># Tree node for</w:t>
      </w:r>
      <w:r>
        <w:rPr>
          <w:spacing w:val="-10"/>
        </w:rPr>
        <w:t xml:space="preserve"> </w:t>
      </w:r>
      <w:r>
        <w:t>feature,</w:t>
      </w:r>
      <w:r>
        <w:rPr>
          <w:spacing w:val="-10"/>
        </w:rPr>
        <w:t xml:space="preserve"> </w:t>
      </w:r>
      <w:r>
        <w:t>branches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proofErr w:type="spellStart"/>
      <w:r>
        <w:t>tree.items</w:t>
      </w:r>
      <w:proofErr w:type="spellEnd"/>
      <w:r>
        <w:t>():</w:t>
      </w:r>
    </w:p>
    <w:p w14:paraId="294812B5" w14:textId="77777777" w:rsidR="004814E0" w:rsidRDefault="004814E0" w:rsidP="004814E0">
      <w:pPr>
        <w:pStyle w:val="BodyText"/>
        <w:spacing w:line="480" w:lineRule="auto"/>
        <w:ind w:left="720" w:right="4203"/>
      </w:pPr>
      <w:proofErr w:type="spellStart"/>
      <w:r>
        <w:t>feature_name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f"{</w:t>
      </w:r>
      <w:proofErr w:type="spellStart"/>
      <w:r>
        <w:t>parent_name</w:t>
      </w:r>
      <w:proofErr w:type="spellEnd"/>
      <w:r>
        <w:t xml:space="preserve">}_{feature}" </w:t>
      </w:r>
      <w:proofErr w:type="spellStart"/>
      <w:r>
        <w:t>dot.node</w:t>
      </w:r>
      <w:proofErr w:type="spellEnd"/>
      <w:r>
        <w:t>(</w:t>
      </w:r>
      <w:proofErr w:type="spellStart"/>
      <w:r>
        <w:t>feature_name</w:t>
      </w:r>
      <w:proofErr w:type="spellEnd"/>
      <w:r>
        <w:t>, feature)</w:t>
      </w:r>
    </w:p>
    <w:p w14:paraId="4D0264DF" w14:textId="77777777" w:rsidR="004814E0" w:rsidRDefault="004814E0" w:rsidP="004814E0">
      <w:pPr>
        <w:pStyle w:val="BodyText"/>
        <w:ind w:left="720"/>
      </w:pPr>
      <w:proofErr w:type="spellStart"/>
      <w:r>
        <w:t>dot.edge</w:t>
      </w:r>
      <w:proofErr w:type="spellEnd"/>
      <w:r>
        <w:t>(</w:t>
      </w:r>
      <w:proofErr w:type="spellStart"/>
      <w:r>
        <w:t>parent_name</w:t>
      </w:r>
      <w:proofErr w:type="spellEnd"/>
      <w:r>
        <w:t xml:space="preserve">, </w:t>
      </w:r>
      <w:proofErr w:type="spellStart"/>
      <w:r>
        <w:t>feature_name</w:t>
      </w:r>
      <w:proofErr w:type="spellEnd"/>
      <w:r>
        <w:t xml:space="preserve">, </w:t>
      </w:r>
      <w:r>
        <w:rPr>
          <w:spacing w:val="-2"/>
        </w:rPr>
        <w:t>label=</w:t>
      </w:r>
      <w:proofErr w:type="spellStart"/>
      <w:r>
        <w:rPr>
          <w:spacing w:val="-2"/>
        </w:rPr>
        <w:t>parent_value</w:t>
      </w:r>
      <w:proofErr w:type="spellEnd"/>
      <w:r>
        <w:rPr>
          <w:spacing w:val="-2"/>
        </w:rPr>
        <w:t>)</w:t>
      </w:r>
    </w:p>
    <w:p w14:paraId="6FE4A4E9" w14:textId="77777777" w:rsidR="004814E0" w:rsidRDefault="004814E0" w:rsidP="004814E0">
      <w:pPr>
        <w:pStyle w:val="BodyText"/>
      </w:pPr>
    </w:p>
    <w:p w14:paraId="3197800C" w14:textId="77777777" w:rsidR="004814E0" w:rsidRDefault="004814E0" w:rsidP="004814E0">
      <w:pPr>
        <w:pStyle w:val="BodyText"/>
      </w:pPr>
    </w:p>
    <w:p w14:paraId="1C181A83" w14:textId="77777777" w:rsidR="004814E0" w:rsidRDefault="004814E0" w:rsidP="004814E0">
      <w:pPr>
        <w:pStyle w:val="BodyText"/>
      </w:pPr>
    </w:p>
    <w:p w14:paraId="63BDD85F" w14:textId="77777777" w:rsidR="004814E0" w:rsidRDefault="004814E0" w:rsidP="004814E0">
      <w:pPr>
        <w:pStyle w:val="BodyText"/>
        <w:spacing w:line="480" w:lineRule="auto"/>
        <w:ind w:left="960" w:right="4993" w:hanging="240"/>
      </w:pPr>
      <w:r>
        <w:t xml:space="preserve">for value, subtree in </w:t>
      </w:r>
      <w:proofErr w:type="spellStart"/>
      <w:r>
        <w:t>branches.items</w:t>
      </w:r>
      <w:proofErr w:type="spellEnd"/>
      <w:r>
        <w:t xml:space="preserve">(): </w:t>
      </w:r>
      <w:proofErr w:type="spellStart"/>
      <w:r>
        <w:t>value_name</w:t>
      </w:r>
      <w:proofErr w:type="spellEnd"/>
      <w:r>
        <w:t xml:space="preserve"> = f"{</w:t>
      </w:r>
      <w:proofErr w:type="spellStart"/>
      <w:r>
        <w:t>feature_name</w:t>
      </w:r>
      <w:proofErr w:type="spellEnd"/>
      <w:r>
        <w:t xml:space="preserve">}_{value}" </w:t>
      </w:r>
      <w:proofErr w:type="spellStart"/>
      <w:r>
        <w:t>dot.node</w:t>
      </w:r>
      <w:proofErr w:type="spellEnd"/>
      <w:r>
        <w:t>(</w:t>
      </w:r>
      <w:proofErr w:type="spellStart"/>
      <w:r>
        <w:t>value_name</w:t>
      </w:r>
      <w:proofErr w:type="spellEnd"/>
      <w:r>
        <w:t>,</w:t>
      </w:r>
      <w:r>
        <w:rPr>
          <w:spacing w:val="-15"/>
        </w:rPr>
        <w:t xml:space="preserve"> </w:t>
      </w:r>
      <w:r>
        <w:t>f"{feature}:</w:t>
      </w:r>
      <w:r>
        <w:rPr>
          <w:spacing w:val="-15"/>
        </w:rPr>
        <w:t xml:space="preserve"> </w:t>
      </w:r>
      <w:r>
        <w:t>{value}")</w:t>
      </w:r>
    </w:p>
    <w:p w14:paraId="0522AAFA" w14:textId="77777777" w:rsidR="004814E0" w:rsidRDefault="004814E0" w:rsidP="004814E0">
      <w:pPr>
        <w:pStyle w:val="BodyText"/>
        <w:spacing w:line="480" w:lineRule="auto"/>
        <w:ind w:left="960" w:right="4203"/>
      </w:pPr>
      <w:proofErr w:type="spellStart"/>
      <w:r>
        <w:t>dot.edge</w:t>
      </w:r>
      <w:proofErr w:type="spellEnd"/>
      <w:r>
        <w:t>(</w:t>
      </w:r>
      <w:proofErr w:type="spellStart"/>
      <w:r>
        <w:t>feature_name</w:t>
      </w:r>
      <w:proofErr w:type="spellEnd"/>
      <w:r>
        <w:t>,</w:t>
      </w:r>
      <w:r>
        <w:rPr>
          <w:spacing w:val="-15"/>
        </w:rPr>
        <w:t xml:space="preserve"> </w:t>
      </w:r>
      <w:proofErr w:type="spellStart"/>
      <w:r>
        <w:t>value_name</w:t>
      </w:r>
      <w:proofErr w:type="spellEnd"/>
      <w:r>
        <w:t>,</w:t>
      </w:r>
      <w:r>
        <w:rPr>
          <w:spacing w:val="-15"/>
        </w:rPr>
        <w:t xml:space="preserve"> </w:t>
      </w:r>
      <w:r>
        <w:t>label=str(value)) # Recurse for each subtree</w:t>
      </w:r>
    </w:p>
    <w:p w14:paraId="1E05F2F8" w14:textId="77777777" w:rsidR="004814E0" w:rsidRDefault="004814E0" w:rsidP="004814E0">
      <w:pPr>
        <w:pStyle w:val="BodyText"/>
        <w:spacing w:line="480" w:lineRule="auto"/>
        <w:ind w:left="240" w:right="3541" w:firstLine="720"/>
      </w:pPr>
      <w:proofErr w:type="spellStart"/>
      <w:r>
        <w:t>create_tree_diagram</w:t>
      </w:r>
      <w:proofErr w:type="spellEnd"/>
      <w:r>
        <w:t>(subtree,</w:t>
      </w:r>
      <w:r>
        <w:rPr>
          <w:spacing w:val="-13"/>
        </w:rPr>
        <w:t xml:space="preserve"> </w:t>
      </w:r>
      <w:r>
        <w:t>dot,</w:t>
      </w:r>
      <w:r>
        <w:rPr>
          <w:spacing w:val="-13"/>
        </w:rPr>
        <w:t xml:space="preserve"> </w:t>
      </w:r>
      <w:proofErr w:type="spellStart"/>
      <w:r>
        <w:t>value_name</w:t>
      </w:r>
      <w:proofErr w:type="spellEnd"/>
      <w:r>
        <w:t>,</w:t>
      </w:r>
      <w:r>
        <w:rPr>
          <w:spacing w:val="-13"/>
        </w:rPr>
        <w:t xml:space="preserve"> </w:t>
      </w:r>
      <w:r>
        <w:t>str(value)) else:</w:t>
      </w:r>
      <w:r>
        <w:rPr>
          <w:spacing w:val="40"/>
        </w:rPr>
        <w:t xml:space="preserve"> </w:t>
      </w:r>
      <w:r>
        <w:t># Leaf node</w:t>
      </w:r>
    </w:p>
    <w:p w14:paraId="6546C5C5" w14:textId="77777777" w:rsidR="004814E0" w:rsidRDefault="004814E0" w:rsidP="004814E0">
      <w:pPr>
        <w:pStyle w:val="BodyText"/>
        <w:spacing w:line="480" w:lineRule="auto"/>
        <w:sectPr w:rsidR="004814E0" w:rsidSect="004814E0">
          <w:pgSz w:w="12240" w:h="15840"/>
          <w:pgMar w:top="128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671E00D0" w14:textId="77777777" w:rsidR="004814E0" w:rsidRDefault="004814E0" w:rsidP="004814E0">
      <w:pPr>
        <w:pStyle w:val="BodyText"/>
        <w:spacing w:before="60" w:line="480" w:lineRule="auto"/>
        <w:ind w:left="480" w:right="3541"/>
      </w:pPr>
      <w:proofErr w:type="spellStart"/>
      <w:r>
        <w:lastRenderedPageBreak/>
        <w:t>dot.node</w:t>
      </w:r>
      <w:proofErr w:type="spellEnd"/>
      <w:r>
        <w:t>(</w:t>
      </w:r>
      <w:proofErr w:type="spellStart"/>
      <w:r>
        <w:t>parent_name</w:t>
      </w:r>
      <w:proofErr w:type="spellEnd"/>
      <w:r>
        <w:t xml:space="preserve"> + "_class", </w:t>
      </w:r>
      <w:proofErr w:type="spellStart"/>
      <w:r>
        <w:t>f"Class</w:t>
      </w:r>
      <w:proofErr w:type="spellEnd"/>
      <w:r>
        <w:t xml:space="preserve">: {tree}") </w:t>
      </w:r>
      <w:proofErr w:type="spellStart"/>
      <w:r>
        <w:t>dot.ede</w:t>
      </w:r>
      <w:proofErr w:type="spellEnd"/>
      <w:r>
        <w:t>(</w:t>
      </w:r>
      <w:proofErr w:type="spellStart"/>
      <w:r>
        <w:t>parent_name</w:t>
      </w:r>
      <w:proofErr w:type="spellEnd"/>
      <w:r>
        <w:t>,</w:t>
      </w:r>
      <w:r>
        <w:rPr>
          <w:spacing w:val="-10"/>
        </w:rPr>
        <w:t xml:space="preserve"> </w:t>
      </w:r>
      <w:proofErr w:type="spellStart"/>
      <w:r>
        <w:t>parent_name</w:t>
      </w:r>
      <w:proofErr w:type="spellEnd"/>
      <w:r>
        <w:rPr>
          <w:spacing w:val="-10"/>
        </w:rPr>
        <w:t xml:space="preserve"> </w:t>
      </w:r>
      <w:r>
        <w:t>+</w:t>
      </w:r>
      <w:r>
        <w:rPr>
          <w:spacing w:val="-10"/>
        </w:rPr>
        <w:t xml:space="preserve"> </w:t>
      </w:r>
      <w:r>
        <w:t>"_class",</w:t>
      </w:r>
      <w:r>
        <w:rPr>
          <w:spacing w:val="-10"/>
        </w:rPr>
        <w:t xml:space="preserve"> </w:t>
      </w:r>
      <w:r>
        <w:t>label="Leaf")</w:t>
      </w:r>
    </w:p>
    <w:p w14:paraId="05121B22" w14:textId="77777777" w:rsidR="004814E0" w:rsidRDefault="004814E0" w:rsidP="004814E0">
      <w:pPr>
        <w:pStyle w:val="BodyText"/>
        <w:ind w:left="240"/>
      </w:pPr>
      <w:r>
        <w:t xml:space="preserve">return </w:t>
      </w:r>
      <w:r>
        <w:rPr>
          <w:spacing w:val="-5"/>
        </w:rPr>
        <w:t>dot</w:t>
      </w:r>
    </w:p>
    <w:p w14:paraId="22A7AC96" w14:textId="77777777" w:rsidR="004814E0" w:rsidRDefault="004814E0" w:rsidP="004814E0">
      <w:pPr>
        <w:pStyle w:val="BodyText"/>
      </w:pPr>
    </w:p>
    <w:p w14:paraId="1594CA0A" w14:textId="77777777" w:rsidR="004814E0" w:rsidRDefault="004814E0" w:rsidP="004814E0">
      <w:pPr>
        <w:pStyle w:val="BodyText"/>
      </w:pPr>
      <w:r>
        <w:t xml:space="preserve"># Example </w:t>
      </w:r>
      <w:r>
        <w:rPr>
          <w:spacing w:val="-2"/>
        </w:rPr>
        <w:t>usage</w:t>
      </w:r>
    </w:p>
    <w:p w14:paraId="0817A96B" w14:textId="77777777" w:rsidR="004814E0" w:rsidRDefault="004814E0" w:rsidP="004814E0">
      <w:pPr>
        <w:pStyle w:val="BodyText"/>
      </w:pPr>
    </w:p>
    <w:p w14:paraId="0ECB21CD" w14:textId="77777777" w:rsidR="004814E0" w:rsidRDefault="004814E0" w:rsidP="004814E0">
      <w:pPr>
        <w:pStyle w:val="BodyText"/>
      </w:pPr>
      <w:r>
        <w:t xml:space="preserve">data = </w:t>
      </w:r>
      <w:proofErr w:type="spellStart"/>
      <w:r>
        <w:rPr>
          <w:spacing w:val="-2"/>
        </w:rPr>
        <w:t>pd.DataFrame</w:t>
      </w:r>
      <w:proofErr w:type="spellEnd"/>
      <w:r>
        <w:rPr>
          <w:spacing w:val="-2"/>
        </w:rPr>
        <w:t>({</w:t>
      </w:r>
    </w:p>
    <w:p w14:paraId="21DC643B" w14:textId="77777777" w:rsidR="004814E0" w:rsidRDefault="004814E0" w:rsidP="004814E0">
      <w:pPr>
        <w:pStyle w:val="BodyText"/>
      </w:pPr>
    </w:p>
    <w:p w14:paraId="1EFDEC19" w14:textId="77777777" w:rsidR="004814E0" w:rsidRDefault="004814E0" w:rsidP="004814E0">
      <w:pPr>
        <w:pStyle w:val="BodyText"/>
        <w:ind w:right="483" w:firstLine="240"/>
      </w:pPr>
      <w:r>
        <w:t>'Outlook':</w:t>
      </w:r>
      <w:r>
        <w:rPr>
          <w:spacing w:val="-4"/>
        </w:rPr>
        <w:t xml:space="preserve"> </w:t>
      </w:r>
      <w:r>
        <w:t>['Sunny',</w:t>
      </w:r>
      <w:r>
        <w:rPr>
          <w:spacing w:val="-4"/>
        </w:rPr>
        <w:t xml:space="preserve"> </w:t>
      </w:r>
      <w:r>
        <w:t>'Sunny',</w:t>
      </w:r>
      <w:r>
        <w:rPr>
          <w:spacing w:val="-4"/>
        </w:rPr>
        <w:t xml:space="preserve"> </w:t>
      </w:r>
      <w:r>
        <w:t>'Overcast',</w:t>
      </w:r>
      <w:r>
        <w:rPr>
          <w:spacing w:val="-4"/>
        </w:rPr>
        <w:t xml:space="preserve"> </w:t>
      </w:r>
      <w:r>
        <w:t>'Rain',</w:t>
      </w:r>
      <w:r>
        <w:rPr>
          <w:spacing w:val="-4"/>
        </w:rPr>
        <w:t xml:space="preserve"> </w:t>
      </w:r>
      <w:r>
        <w:t>'Rain',</w:t>
      </w:r>
      <w:r>
        <w:rPr>
          <w:spacing w:val="-4"/>
        </w:rPr>
        <w:t xml:space="preserve"> </w:t>
      </w:r>
      <w:r>
        <w:t>'Rain',</w:t>
      </w:r>
      <w:r>
        <w:rPr>
          <w:spacing w:val="-4"/>
        </w:rPr>
        <w:t xml:space="preserve"> </w:t>
      </w:r>
      <w:r>
        <w:t>'Overcast',</w:t>
      </w:r>
      <w:r>
        <w:rPr>
          <w:spacing w:val="-4"/>
        </w:rPr>
        <w:t xml:space="preserve"> </w:t>
      </w:r>
      <w:r>
        <w:t>'Sunny',</w:t>
      </w:r>
      <w:r>
        <w:rPr>
          <w:spacing w:val="-4"/>
        </w:rPr>
        <w:t xml:space="preserve"> </w:t>
      </w:r>
      <w:r>
        <w:t>'Sunny',</w:t>
      </w:r>
      <w:r>
        <w:rPr>
          <w:spacing w:val="-4"/>
        </w:rPr>
        <w:t xml:space="preserve"> </w:t>
      </w:r>
      <w:r>
        <w:t>'Rain', 'Sunny', 'Overcast', 'Overcast', 'Rain'],</w:t>
      </w:r>
    </w:p>
    <w:p w14:paraId="0E574B8F" w14:textId="77777777" w:rsidR="004814E0" w:rsidRDefault="004814E0" w:rsidP="004814E0">
      <w:pPr>
        <w:pStyle w:val="BodyText"/>
      </w:pPr>
    </w:p>
    <w:p w14:paraId="45FA6392" w14:textId="77777777" w:rsidR="004814E0" w:rsidRDefault="004814E0" w:rsidP="004814E0">
      <w:pPr>
        <w:pStyle w:val="BodyText"/>
        <w:ind w:firstLine="240"/>
      </w:pPr>
      <w:r>
        <w:t>'Temperature':</w:t>
      </w:r>
      <w:r>
        <w:rPr>
          <w:spacing w:val="-5"/>
        </w:rPr>
        <w:t xml:space="preserve"> </w:t>
      </w:r>
      <w:r>
        <w:t>['Hot',</w:t>
      </w:r>
      <w:r>
        <w:rPr>
          <w:spacing w:val="-5"/>
        </w:rPr>
        <w:t xml:space="preserve"> </w:t>
      </w:r>
      <w:r>
        <w:t>'Hot',</w:t>
      </w:r>
      <w:r>
        <w:rPr>
          <w:spacing w:val="-5"/>
        </w:rPr>
        <w:t xml:space="preserve"> </w:t>
      </w:r>
      <w:r>
        <w:t>'Hot',</w:t>
      </w:r>
      <w:r>
        <w:rPr>
          <w:spacing w:val="-5"/>
        </w:rPr>
        <w:t xml:space="preserve"> </w:t>
      </w:r>
      <w:r>
        <w:t>'Mild',</w:t>
      </w:r>
      <w:r>
        <w:rPr>
          <w:spacing w:val="-5"/>
        </w:rPr>
        <w:t xml:space="preserve"> </w:t>
      </w:r>
      <w:r>
        <w:t>'Cool',</w:t>
      </w:r>
      <w:r>
        <w:rPr>
          <w:spacing w:val="-5"/>
        </w:rPr>
        <w:t xml:space="preserve"> </w:t>
      </w:r>
      <w:r>
        <w:t>'Cool',</w:t>
      </w:r>
      <w:r>
        <w:rPr>
          <w:spacing w:val="-5"/>
        </w:rPr>
        <w:t xml:space="preserve"> </w:t>
      </w:r>
      <w:r>
        <w:t>'Cool',</w:t>
      </w:r>
      <w:r>
        <w:rPr>
          <w:spacing w:val="-5"/>
        </w:rPr>
        <w:t xml:space="preserve"> </w:t>
      </w:r>
      <w:r>
        <w:t>'Mild',</w:t>
      </w:r>
      <w:r>
        <w:rPr>
          <w:spacing w:val="-5"/>
        </w:rPr>
        <w:t xml:space="preserve"> </w:t>
      </w:r>
      <w:r>
        <w:t>'Cool',</w:t>
      </w:r>
      <w:r>
        <w:rPr>
          <w:spacing w:val="-5"/>
        </w:rPr>
        <w:t xml:space="preserve"> </w:t>
      </w:r>
      <w:r>
        <w:t>'Mild',</w:t>
      </w:r>
      <w:r>
        <w:rPr>
          <w:spacing w:val="-5"/>
        </w:rPr>
        <w:t xml:space="preserve"> </w:t>
      </w:r>
      <w:r>
        <w:t>'Mild',</w:t>
      </w:r>
      <w:r>
        <w:rPr>
          <w:spacing w:val="-5"/>
        </w:rPr>
        <w:t xml:space="preserve"> </w:t>
      </w:r>
      <w:r>
        <w:t>'Mild',</w:t>
      </w:r>
      <w:r>
        <w:rPr>
          <w:spacing w:val="-5"/>
        </w:rPr>
        <w:t xml:space="preserve"> </w:t>
      </w:r>
      <w:r>
        <w:t xml:space="preserve">'Hot', </w:t>
      </w:r>
      <w:r>
        <w:rPr>
          <w:spacing w:val="-2"/>
        </w:rPr>
        <w:t>'Mild'],</w:t>
      </w:r>
    </w:p>
    <w:p w14:paraId="31CAC1D7" w14:textId="77777777" w:rsidR="004814E0" w:rsidRDefault="004814E0" w:rsidP="004814E0">
      <w:pPr>
        <w:pStyle w:val="BodyText"/>
      </w:pPr>
    </w:p>
    <w:p w14:paraId="4A7B1ADD" w14:textId="77777777" w:rsidR="004814E0" w:rsidRDefault="004814E0" w:rsidP="004814E0">
      <w:pPr>
        <w:pStyle w:val="BodyText"/>
        <w:ind w:firstLine="240"/>
      </w:pPr>
      <w:r>
        <w:t>'Humidity':</w:t>
      </w:r>
      <w:r>
        <w:rPr>
          <w:spacing w:val="-3"/>
        </w:rPr>
        <w:t xml:space="preserve"> </w:t>
      </w:r>
      <w:r>
        <w:t>['High',</w:t>
      </w:r>
      <w:r>
        <w:rPr>
          <w:spacing w:val="-3"/>
        </w:rPr>
        <w:t xml:space="preserve"> </w:t>
      </w:r>
      <w:r>
        <w:t>'High',</w:t>
      </w:r>
      <w:r>
        <w:rPr>
          <w:spacing w:val="-3"/>
        </w:rPr>
        <w:t xml:space="preserve"> </w:t>
      </w:r>
      <w:r>
        <w:t>'High',</w:t>
      </w:r>
      <w:r>
        <w:rPr>
          <w:spacing w:val="-3"/>
        </w:rPr>
        <w:t xml:space="preserve"> </w:t>
      </w:r>
      <w:r>
        <w:t>'High',</w:t>
      </w:r>
      <w:r>
        <w:rPr>
          <w:spacing w:val="-3"/>
        </w:rPr>
        <w:t xml:space="preserve"> </w:t>
      </w:r>
      <w:r>
        <w:t>'High',</w:t>
      </w:r>
      <w:r>
        <w:rPr>
          <w:spacing w:val="-3"/>
        </w:rPr>
        <w:t xml:space="preserve"> </w:t>
      </w:r>
      <w:r>
        <w:t>'Low',</w:t>
      </w:r>
      <w:r>
        <w:rPr>
          <w:spacing w:val="-3"/>
        </w:rPr>
        <w:t xml:space="preserve"> </w:t>
      </w:r>
      <w:r>
        <w:t>'Low',</w:t>
      </w:r>
      <w:r>
        <w:rPr>
          <w:spacing w:val="-3"/>
        </w:rPr>
        <w:t xml:space="preserve"> </w:t>
      </w:r>
      <w:r>
        <w:t>'High',</w:t>
      </w:r>
      <w:r>
        <w:rPr>
          <w:spacing w:val="-3"/>
        </w:rPr>
        <w:t xml:space="preserve"> </w:t>
      </w:r>
      <w:r>
        <w:t>'Low',</w:t>
      </w:r>
      <w:r>
        <w:rPr>
          <w:spacing w:val="-3"/>
        </w:rPr>
        <w:t xml:space="preserve"> </w:t>
      </w:r>
      <w:r>
        <w:t>'Low',</w:t>
      </w:r>
      <w:r>
        <w:rPr>
          <w:spacing w:val="-3"/>
        </w:rPr>
        <w:t xml:space="preserve"> </w:t>
      </w:r>
      <w:r>
        <w:t>'Low',</w:t>
      </w:r>
      <w:r>
        <w:rPr>
          <w:spacing w:val="-3"/>
        </w:rPr>
        <w:t xml:space="preserve"> </w:t>
      </w:r>
      <w:r>
        <w:t>'High',</w:t>
      </w:r>
      <w:r>
        <w:rPr>
          <w:spacing w:val="-3"/>
        </w:rPr>
        <w:t xml:space="preserve"> </w:t>
      </w:r>
      <w:r>
        <w:t xml:space="preserve">'Low', </w:t>
      </w:r>
      <w:r>
        <w:rPr>
          <w:spacing w:val="-2"/>
        </w:rPr>
        <w:t>'High'],</w:t>
      </w:r>
    </w:p>
    <w:p w14:paraId="6FC26E3E" w14:textId="77777777" w:rsidR="004814E0" w:rsidRDefault="004814E0" w:rsidP="004814E0">
      <w:pPr>
        <w:pStyle w:val="BodyText"/>
      </w:pPr>
    </w:p>
    <w:p w14:paraId="110C3830" w14:textId="77777777" w:rsidR="004814E0" w:rsidRDefault="004814E0" w:rsidP="004814E0">
      <w:pPr>
        <w:pStyle w:val="BodyText"/>
        <w:ind w:right="483" w:firstLine="240"/>
      </w:pPr>
      <w:r>
        <w:t>'Wind':</w:t>
      </w:r>
      <w:r>
        <w:rPr>
          <w:spacing w:val="-15"/>
        </w:rPr>
        <w:t xml:space="preserve"> </w:t>
      </w:r>
      <w:r>
        <w:t>['Weak',</w:t>
      </w:r>
      <w:r>
        <w:rPr>
          <w:spacing w:val="-15"/>
        </w:rPr>
        <w:t xml:space="preserve"> </w:t>
      </w:r>
      <w:r>
        <w:t>'Strong',</w:t>
      </w:r>
      <w:r>
        <w:rPr>
          <w:spacing w:val="-15"/>
        </w:rPr>
        <w:t xml:space="preserve"> </w:t>
      </w:r>
      <w:r>
        <w:t>'Weak',</w:t>
      </w:r>
      <w:r>
        <w:rPr>
          <w:spacing w:val="-15"/>
        </w:rPr>
        <w:t xml:space="preserve"> </w:t>
      </w:r>
      <w:r>
        <w:t>'Weak',</w:t>
      </w:r>
      <w:r>
        <w:rPr>
          <w:spacing w:val="-15"/>
        </w:rPr>
        <w:t xml:space="preserve"> </w:t>
      </w:r>
      <w:r>
        <w:t>'Weak',</w:t>
      </w:r>
      <w:r>
        <w:rPr>
          <w:spacing w:val="-15"/>
        </w:rPr>
        <w:t xml:space="preserve"> </w:t>
      </w:r>
      <w:r>
        <w:t>'Weak',</w:t>
      </w:r>
      <w:r>
        <w:rPr>
          <w:spacing w:val="-15"/>
        </w:rPr>
        <w:t xml:space="preserve"> </w:t>
      </w:r>
      <w:r>
        <w:t>'Strong',</w:t>
      </w:r>
      <w:r>
        <w:rPr>
          <w:spacing w:val="-15"/>
        </w:rPr>
        <w:t xml:space="preserve"> </w:t>
      </w:r>
      <w:r>
        <w:t>'Weak',</w:t>
      </w:r>
      <w:r>
        <w:rPr>
          <w:spacing w:val="-15"/>
        </w:rPr>
        <w:t xml:space="preserve"> </w:t>
      </w:r>
      <w:r>
        <w:t>'Weak',</w:t>
      </w:r>
      <w:r>
        <w:rPr>
          <w:spacing w:val="-15"/>
        </w:rPr>
        <w:t xml:space="preserve"> </w:t>
      </w:r>
      <w:r>
        <w:t>'Strong',</w:t>
      </w:r>
      <w:r>
        <w:rPr>
          <w:spacing w:val="-15"/>
        </w:rPr>
        <w:t xml:space="preserve"> </w:t>
      </w:r>
      <w:r>
        <w:t>'Strong', 'Weak', 'Strong', 'Weak'],</w:t>
      </w:r>
    </w:p>
    <w:p w14:paraId="1CD44010" w14:textId="77777777" w:rsidR="004814E0" w:rsidRDefault="004814E0" w:rsidP="004814E0">
      <w:pPr>
        <w:pStyle w:val="BodyText"/>
      </w:pPr>
    </w:p>
    <w:p w14:paraId="15AA6940" w14:textId="77777777" w:rsidR="004814E0" w:rsidRDefault="004814E0" w:rsidP="004814E0">
      <w:pPr>
        <w:pStyle w:val="BodyText"/>
        <w:ind w:left="240"/>
      </w:pPr>
      <w:r>
        <w:rPr>
          <w:spacing w:val="-2"/>
        </w:rPr>
        <w:t>'</w:t>
      </w:r>
      <w:proofErr w:type="spellStart"/>
      <w:r>
        <w:rPr>
          <w:spacing w:val="-2"/>
        </w:rPr>
        <w:t>PlayTennis</w:t>
      </w:r>
      <w:proofErr w:type="spellEnd"/>
      <w:r>
        <w:rPr>
          <w:spacing w:val="-2"/>
        </w:rPr>
        <w:t>':</w:t>
      </w:r>
      <w:r>
        <w:rPr>
          <w:spacing w:val="-5"/>
        </w:rPr>
        <w:t xml:space="preserve"> </w:t>
      </w:r>
      <w:r>
        <w:rPr>
          <w:spacing w:val="-2"/>
        </w:rPr>
        <w:t>['No',</w:t>
      </w:r>
      <w:r>
        <w:rPr>
          <w:spacing w:val="-5"/>
        </w:rPr>
        <w:t xml:space="preserve"> </w:t>
      </w:r>
      <w:r>
        <w:rPr>
          <w:spacing w:val="-2"/>
        </w:rPr>
        <w:t>'No',</w:t>
      </w:r>
      <w:r>
        <w:rPr>
          <w:spacing w:val="-5"/>
        </w:rPr>
        <w:t xml:space="preserve"> </w:t>
      </w:r>
      <w:r>
        <w:rPr>
          <w:spacing w:val="-2"/>
        </w:rPr>
        <w:t>'Yes',</w:t>
      </w:r>
      <w:r>
        <w:rPr>
          <w:spacing w:val="-4"/>
        </w:rPr>
        <w:t xml:space="preserve"> </w:t>
      </w:r>
      <w:r>
        <w:rPr>
          <w:spacing w:val="-2"/>
        </w:rPr>
        <w:t>'Yes',</w:t>
      </w:r>
      <w:r>
        <w:rPr>
          <w:spacing w:val="-5"/>
        </w:rPr>
        <w:t xml:space="preserve"> </w:t>
      </w:r>
      <w:r>
        <w:rPr>
          <w:spacing w:val="-2"/>
        </w:rPr>
        <w:t>'Yes',</w:t>
      </w:r>
      <w:r>
        <w:rPr>
          <w:spacing w:val="-5"/>
        </w:rPr>
        <w:t xml:space="preserve"> </w:t>
      </w:r>
      <w:r>
        <w:rPr>
          <w:spacing w:val="-2"/>
        </w:rPr>
        <w:t>'No',</w:t>
      </w:r>
      <w:r>
        <w:rPr>
          <w:spacing w:val="-4"/>
        </w:rPr>
        <w:t xml:space="preserve"> </w:t>
      </w:r>
      <w:r>
        <w:rPr>
          <w:spacing w:val="-2"/>
        </w:rPr>
        <w:t>'Yes',</w:t>
      </w:r>
      <w:r>
        <w:rPr>
          <w:spacing w:val="-5"/>
        </w:rPr>
        <w:t xml:space="preserve"> </w:t>
      </w:r>
      <w:r>
        <w:rPr>
          <w:spacing w:val="-2"/>
        </w:rPr>
        <w:t>'No',</w:t>
      </w:r>
      <w:r>
        <w:rPr>
          <w:spacing w:val="-5"/>
        </w:rPr>
        <w:t xml:space="preserve"> </w:t>
      </w:r>
      <w:r>
        <w:rPr>
          <w:spacing w:val="-2"/>
        </w:rPr>
        <w:t>'Yes',</w:t>
      </w:r>
      <w:r>
        <w:rPr>
          <w:spacing w:val="-5"/>
        </w:rPr>
        <w:t xml:space="preserve"> </w:t>
      </w:r>
      <w:r>
        <w:rPr>
          <w:spacing w:val="-2"/>
        </w:rPr>
        <w:t>'Yes',</w:t>
      </w:r>
      <w:r>
        <w:rPr>
          <w:spacing w:val="-4"/>
        </w:rPr>
        <w:t xml:space="preserve"> </w:t>
      </w:r>
      <w:r>
        <w:rPr>
          <w:spacing w:val="-2"/>
        </w:rPr>
        <w:t>'Yes',</w:t>
      </w:r>
      <w:r>
        <w:rPr>
          <w:spacing w:val="-5"/>
        </w:rPr>
        <w:t xml:space="preserve"> </w:t>
      </w:r>
      <w:r>
        <w:rPr>
          <w:spacing w:val="-2"/>
        </w:rPr>
        <w:t>'Yes',</w:t>
      </w:r>
      <w:r>
        <w:rPr>
          <w:spacing w:val="-5"/>
        </w:rPr>
        <w:t xml:space="preserve"> </w:t>
      </w:r>
      <w:r>
        <w:rPr>
          <w:spacing w:val="-2"/>
        </w:rPr>
        <w:t>'Yes',</w:t>
      </w:r>
      <w:r>
        <w:rPr>
          <w:spacing w:val="-4"/>
        </w:rPr>
        <w:t xml:space="preserve"> </w:t>
      </w:r>
      <w:r>
        <w:rPr>
          <w:spacing w:val="-2"/>
        </w:rPr>
        <w:t>'No']</w:t>
      </w:r>
    </w:p>
    <w:p w14:paraId="45948202" w14:textId="77777777" w:rsidR="004814E0" w:rsidRDefault="004814E0" w:rsidP="004814E0">
      <w:pPr>
        <w:pStyle w:val="BodyText"/>
      </w:pPr>
    </w:p>
    <w:p w14:paraId="6D4C64AF" w14:textId="77777777" w:rsidR="004814E0" w:rsidRDefault="004814E0" w:rsidP="004814E0">
      <w:pPr>
        <w:rPr>
          <w:sz w:val="24"/>
        </w:rPr>
      </w:pPr>
      <w:r>
        <w:rPr>
          <w:spacing w:val="-5"/>
          <w:sz w:val="24"/>
        </w:rPr>
        <w:t>})</w:t>
      </w:r>
    </w:p>
    <w:p w14:paraId="26BF853D" w14:textId="77777777" w:rsidR="004814E0" w:rsidRDefault="004814E0" w:rsidP="004814E0">
      <w:pPr>
        <w:pStyle w:val="BodyText"/>
      </w:pPr>
    </w:p>
    <w:p w14:paraId="1C672BC9" w14:textId="77777777" w:rsidR="004814E0" w:rsidRDefault="004814E0" w:rsidP="004814E0">
      <w:pPr>
        <w:pStyle w:val="BodyText"/>
      </w:pPr>
      <w:r>
        <w:t>#</w:t>
      </w:r>
      <w:r>
        <w:rPr>
          <w:spacing w:val="-5"/>
        </w:rPr>
        <w:t xml:space="preserve"> </w:t>
      </w:r>
      <w:r>
        <w:t>Train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decision</w:t>
      </w:r>
      <w:r>
        <w:rPr>
          <w:spacing w:val="-2"/>
        </w:rPr>
        <w:t xml:space="preserve"> </w:t>
      </w:r>
      <w:r>
        <w:rPr>
          <w:spacing w:val="-4"/>
        </w:rPr>
        <w:t>tree</w:t>
      </w:r>
    </w:p>
    <w:p w14:paraId="3D078175" w14:textId="77777777" w:rsidR="004814E0" w:rsidRDefault="004814E0" w:rsidP="004814E0">
      <w:pPr>
        <w:pStyle w:val="BodyText"/>
      </w:pPr>
    </w:p>
    <w:p w14:paraId="63FE2B43" w14:textId="77777777" w:rsidR="004814E0" w:rsidRDefault="004814E0" w:rsidP="004814E0">
      <w:pPr>
        <w:pStyle w:val="BodyText"/>
        <w:spacing w:line="480" w:lineRule="auto"/>
        <w:ind w:right="5439"/>
      </w:pPr>
      <w:r>
        <w:t>tree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r>
        <w:t>id3(data,</w:t>
      </w:r>
      <w:r>
        <w:rPr>
          <w:spacing w:val="-13"/>
        </w:rPr>
        <w:t xml:space="preserve"> </w:t>
      </w:r>
      <w:r>
        <w:t>features=list(</w:t>
      </w:r>
      <w:proofErr w:type="spellStart"/>
      <w:r>
        <w:t>data.columns</w:t>
      </w:r>
      <w:proofErr w:type="spellEnd"/>
      <w:r>
        <w:t>[:-1])) print("Decision Tree:", tree)</w:t>
      </w:r>
    </w:p>
    <w:p w14:paraId="28CE874D" w14:textId="77777777" w:rsidR="004814E0" w:rsidRDefault="004814E0" w:rsidP="004814E0">
      <w:pPr>
        <w:pStyle w:val="BodyText"/>
      </w:pPr>
      <w:r>
        <w:t xml:space="preserve"># Classify a new </w:t>
      </w:r>
      <w:r>
        <w:rPr>
          <w:spacing w:val="-2"/>
        </w:rPr>
        <w:t>example</w:t>
      </w:r>
    </w:p>
    <w:p w14:paraId="16296646" w14:textId="77777777" w:rsidR="004814E0" w:rsidRDefault="004814E0" w:rsidP="004814E0">
      <w:pPr>
        <w:pStyle w:val="BodyText"/>
      </w:pPr>
    </w:p>
    <w:p w14:paraId="4D4541FA" w14:textId="77777777" w:rsidR="004814E0" w:rsidRDefault="004814E0" w:rsidP="004814E0">
      <w:pPr>
        <w:pStyle w:val="BodyText"/>
        <w:spacing w:line="480" w:lineRule="auto"/>
        <w:ind w:right="1075"/>
      </w:pPr>
      <w:r>
        <w:t>example</w:t>
      </w:r>
      <w:r>
        <w:rPr>
          <w:spacing w:val="-8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{'Outlook':</w:t>
      </w:r>
      <w:r>
        <w:rPr>
          <w:spacing w:val="-8"/>
        </w:rPr>
        <w:t xml:space="preserve"> </w:t>
      </w:r>
      <w:r>
        <w:t>'Sunny',</w:t>
      </w:r>
      <w:r>
        <w:rPr>
          <w:spacing w:val="-8"/>
        </w:rPr>
        <w:t xml:space="preserve"> </w:t>
      </w:r>
      <w:r>
        <w:t>'Temperature':</w:t>
      </w:r>
      <w:r>
        <w:rPr>
          <w:spacing w:val="-8"/>
        </w:rPr>
        <w:t xml:space="preserve"> </w:t>
      </w:r>
      <w:r>
        <w:t>'Cool',</w:t>
      </w:r>
      <w:r>
        <w:rPr>
          <w:spacing w:val="-8"/>
        </w:rPr>
        <w:t xml:space="preserve"> </w:t>
      </w:r>
      <w:r>
        <w:t>'Humidity':</w:t>
      </w:r>
      <w:r>
        <w:rPr>
          <w:spacing w:val="-8"/>
        </w:rPr>
        <w:t xml:space="preserve"> </w:t>
      </w:r>
      <w:r>
        <w:t>'Low',</w:t>
      </w:r>
      <w:r>
        <w:rPr>
          <w:spacing w:val="-8"/>
        </w:rPr>
        <w:t xml:space="preserve"> </w:t>
      </w:r>
      <w:r>
        <w:t>'Wind':</w:t>
      </w:r>
      <w:r>
        <w:rPr>
          <w:spacing w:val="-8"/>
        </w:rPr>
        <w:t xml:space="preserve"> </w:t>
      </w:r>
      <w:r>
        <w:t>'Strong'} prediction = classify(tree, example)</w:t>
      </w:r>
    </w:p>
    <w:p w14:paraId="7500F6A6" w14:textId="77777777" w:rsidR="004814E0" w:rsidRDefault="004814E0" w:rsidP="004814E0">
      <w:pPr>
        <w:pStyle w:val="BodyText"/>
      </w:pPr>
      <w:r>
        <w:t xml:space="preserve">print("Prediction for the example:", </w:t>
      </w:r>
      <w:r>
        <w:rPr>
          <w:spacing w:val="-2"/>
        </w:rPr>
        <w:t>prediction)</w:t>
      </w:r>
    </w:p>
    <w:p w14:paraId="41032E8C" w14:textId="77777777" w:rsidR="004814E0" w:rsidRDefault="004814E0" w:rsidP="004814E0">
      <w:pPr>
        <w:pStyle w:val="BodyText"/>
      </w:pPr>
    </w:p>
    <w:p w14:paraId="321D8E99" w14:textId="77777777" w:rsidR="004814E0" w:rsidRDefault="004814E0" w:rsidP="004814E0">
      <w:pPr>
        <w:pStyle w:val="BodyText"/>
      </w:pPr>
    </w:p>
    <w:p w14:paraId="32F43FFA" w14:textId="77777777" w:rsidR="004814E0" w:rsidRDefault="004814E0" w:rsidP="004814E0">
      <w:pPr>
        <w:pStyle w:val="BodyText"/>
      </w:pPr>
    </w:p>
    <w:p w14:paraId="5F471CBB" w14:textId="77777777" w:rsidR="004814E0" w:rsidRDefault="004814E0" w:rsidP="004814E0">
      <w:pPr>
        <w:pStyle w:val="BodyText"/>
        <w:spacing w:line="480" w:lineRule="auto"/>
        <w:ind w:right="7397"/>
      </w:pPr>
      <w:r>
        <w:t># Visualize the decision tree dot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create_tree_diagram</w:t>
      </w:r>
      <w:proofErr w:type="spellEnd"/>
      <w:r>
        <w:t>(tree)</w:t>
      </w:r>
    </w:p>
    <w:p w14:paraId="462613A4" w14:textId="77777777" w:rsidR="004814E0" w:rsidRDefault="004814E0" w:rsidP="004814E0">
      <w:pPr>
        <w:pStyle w:val="BodyText"/>
      </w:pPr>
      <w:proofErr w:type="spellStart"/>
      <w:r>
        <w:t>dot.render</w:t>
      </w:r>
      <w:proofErr w:type="spellEnd"/>
      <w:r>
        <w:t>("</w:t>
      </w:r>
      <w:proofErr w:type="spellStart"/>
      <w:r>
        <w:t>decision_tree</w:t>
      </w:r>
      <w:proofErr w:type="spellEnd"/>
      <w:r>
        <w:t>",</w:t>
      </w:r>
      <w:r>
        <w:rPr>
          <w:spacing w:val="-1"/>
        </w:rPr>
        <w:t xml:space="preserve"> </w:t>
      </w:r>
      <w:r>
        <w:t>view=True)</w:t>
      </w:r>
      <w:r>
        <w:rPr>
          <w:spacing w:val="58"/>
        </w:rPr>
        <w:t xml:space="preserve"> </w:t>
      </w:r>
      <w:r>
        <w:t>#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will generate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open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 xml:space="preserve">tree </w:t>
      </w:r>
      <w:r>
        <w:rPr>
          <w:spacing w:val="-2"/>
        </w:rPr>
        <w:t>diagram</w:t>
      </w:r>
    </w:p>
    <w:p w14:paraId="2B4BA5EA" w14:textId="77777777" w:rsidR="004814E0" w:rsidRDefault="004814E0" w:rsidP="004814E0">
      <w:pPr>
        <w:pStyle w:val="BodyText"/>
      </w:pPr>
    </w:p>
    <w:p w14:paraId="1028DB53" w14:textId="77777777" w:rsidR="008E2296" w:rsidRDefault="008E2296" w:rsidP="008E2296">
      <w:pPr>
        <w:ind w:left="613" w:right="627"/>
        <w:jc w:val="center"/>
        <w:rPr>
          <w:ins w:id="5" w:author="Pannaga R" w:date="2025-05-16T23:05:00Z" w16du:dateUtc="2025-05-16T17:35:00Z"/>
          <w:b/>
          <w:spacing w:val="-10"/>
          <w:sz w:val="24"/>
          <w:u w:val="single"/>
        </w:rPr>
      </w:pPr>
      <w:r>
        <w:rPr>
          <w:b/>
          <w:sz w:val="24"/>
          <w:u w:val="single"/>
        </w:rPr>
        <w:t>Program 4</w:t>
      </w:r>
    </w:p>
    <w:p w14:paraId="0A72C66A" w14:textId="77777777" w:rsidR="008E2296" w:rsidRPr="004814E0" w:rsidRDefault="008E2296" w:rsidP="008E2296">
      <w:pPr>
        <w:pStyle w:val="BodyText"/>
        <w:spacing w:before="76"/>
        <w:rPr>
          <w:ins w:id="6" w:author="Pannaga R" w:date="2025-05-16T23:05:00Z" w16du:dateUtc="2025-05-16T17:35:00Z"/>
          <w:color w:val="000000" w:themeColor="text1"/>
        </w:rPr>
      </w:pPr>
      <w:r>
        <w:rPr>
          <w:color w:val="000000" w:themeColor="text1"/>
        </w:rPr>
        <w:t>Implement Linear and Multi-Linear Regression algorithm for appropriate dataset</w:t>
      </w:r>
      <w:ins w:id="7" w:author="Pannaga R" w:date="2025-05-16T23:05:00Z" w16du:dateUtc="2025-05-16T17:35:00Z">
        <w:r w:rsidRPr="004814E0">
          <w:rPr>
            <w:color w:val="000000" w:themeColor="text1"/>
          </w:rPr>
          <w:t xml:space="preserve"> </w:t>
        </w:r>
      </w:ins>
    </w:p>
    <w:p w14:paraId="70327A04" w14:textId="77777777" w:rsidR="008E2296" w:rsidRPr="004814E0" w:rsidRDefault="008E2296" w:rsidP="008E2296">
      <w:pPr>
        <w:pStyle w:val="BodyText"/>
        <w:rPr>
          <w:ins w:id="8" w:author="Pannaga R" w:date="2025-05-16T23:05:00Z" w16du:dateUtc="2025-05-16T17:35:00Z"/>
        </w:rPr>
      </w:pPr>
    </w:p>
    <w:p w14:paraId="5B7FDD6B" w14:textId="77777777" w:rsidR="008E2296" w:rsidRPr="004814E0" w:rsidRDefault="008E2296" w:rsidP="008E2296">
      <w:pPr>
        <w:pStyle w:val="BodyText"/>
        <w:rPr>
          <w:ins w:id="9" w:author="Pannaga R" w:date="2025-05-16T23:05:00Z" w16du:dateUtc="2025-05-16T17:35:00Z"/>
        </w:rPr>
      </w:pPr>
    </w:p>
    <w:p w14:paraId="535E3659" w14:textId="77777777" w:rsidR="008E2296" w:rsidRPr="004814E0" w:rsidRDefault="008E2296" w:rsidP="008E2296">
      <w:pPr>
        <w:pStyle w:val="BodyText"/>
        <w:rPr>
          <w:ins w:id="10" w:author="Pannaga R" w:date="2025-05-16T23:05:00Z" w16du:dateUtc="2025-05-16T17:35:00Z"/>
        </w:rPr>
      </w:pPr>
    </w:p>
    <w:p w14:paraId="6057E46C" w14:textId="77777777" w:rsidR="008E2296" w:rsidRPr="004814E0" w:rsidRDefault="008E2296" w:rsidP="008E2296">
      <w:pPr>
        <w:rPr>
          <w:ins w:id="11" w:author="Pannaga R" w:date="2025-05-16T23:05:00Z" w16du:dateUtc="2025-05-16T17:35:00Z"/>
          <w:b/>
          <w:sz w:val="24"/>
        </w:rPr>
      </w:pPr>
      <w:r>
        <w:rPr>
          <w:b/>
          <w:spacing w:val="-2"/>
          <w:sz w:val="24"/>
        </w:rPr>
        <w:t>Screenshot:</w:t>
      </w:r>
    </w:p>
    <w:p w14:paraId="26E2F940" w14:textId="77777777" w:rsidR="008E2296" w:rsidRDefault="008E2296" w:rsidP="008E2296">
      <w:pPr>
        <w:pStyle w:val="BodyText"/>
        <w:spacing w:before="52"/>
        <w:rPr>
          <w:ins w:id="12" w:author="Pannaga R" w:date="2025-05-16T23:05:00Z" w16du:dateUtc="2025-05-16T17:35:00Z"/>
          <w:b/>
          <w:sz w:val="20"/>
        </w:rPr>
      </w:pPr>
      <w:ins w:id="13" w:author="Pannaga R" w:date="2025-05-16T23:05:00Z" w16du:dateUtc="2025-05-16T17:35:00Z">
        <w:r>
          <w:rPr>
            <w:b/>
            <w:noProof/>
            <w:sz w:val="20"/>
          </w:rPr>
          <w:drawing>
            <wp:anchor distT="0" distB="0" distL="0" distR="0" simplePos="0" relativeHeight="251679744" behindDoc="1" locked="0" layoutInCell="1" allowOverlap="1" wp14:anchorId="1BA1F072" wp14:editId="4FB45165">
              <wp:simplePos x="0" y="0"/>
              <wp:positionH relativeFrom="page">
                <wp:posOffset>2834640</wp:posOffset>
              </wp:positionH>
              <wp:positionV relativeFrom="paragraph">
                <wp:posOffset>205740</wp:posOffset>
              </wp:positionV>
              <wp:extent cx="2956560" cy="5379720"/>
              <wp:effectExtent l="0" t="0" r="0" b="0"/>
              <wp:wrapTopAndBottom/>
              <wp:docPr id="25748009" name="Imag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5748009" name="Image 10"/>
                      <pic:cNvPicPr/>
                    </pic:nvPicPr>
                    <pic:blipFill>
                      <a:blip r:embed="rId2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956560" cy="53797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</w:p>
    <w:p w14:paraId="6C80C2F2" w14:textId="77777777" w:rsidR="008E2296" w:rsidRDefault="008E2296">
      <w:pPr>
        <w:ind w:left="613" w:right="627"/>
        <w:jc w:val="center"/>
        <w:rPr>
          <w:b/>
          <w:sz w:val="24"/>
        </w:rPr>
        <w:sectPr w:rsidR="008E2296" w:rsidSect="008E2296">
          <w:pgSz w:w="12240" w:h="15840"/>
          <w:pgMar w:top="128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  <w:pPrChange w:id="14" w:author="Pannaga R" w:date="2025-05-16T23:03:00Z" w16du:dateUtc="2025-05-16T17:33:00Z">
          <w:pPr>
            <w:jc w:val="center"/>
          </w:pPr>
        </w:pPrChange>
      </w:pPr>
    </w:p>
    <w:p w14:paraId="521F424E" w14:textId="480294CD" w:rsidR="008E2296" w:rsidRDefault="008E2296" w:rsidP="008E2296">
      <w:pPr>
        <w:pStyle w:val="BodyText"/>
        <w:ind w:left="2160"/>
        <w:rPr>
          <w:sz w:val="20"/>
        </w:rPr>
        <w:sectPr w:rsidR="008E2296" w:rsidSect="008E2296">
          <w:pgSz w:w="12240" w:h="15840"/>
          <w:pgMar w:top="136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  <w:r>
        <w:rPr>
          <w:noProof/>
          <w:sz w:val="20"/>
        </w:rPr>
        <w:lastRenderedPageBreak/>
        <w:drawing>
          <wp:inline distT="0" distB="0" distL="0" distR="0" wp14:anchorId="6849C37B" wp14:editId="28FB673D">
            <wp:extent cx="3557788" cy="6286500"/>
            <wp:effectExtent l="0" t="0" r="508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788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E583" w14:textId="77777777" w:rsidR="008E2296" w:rsidRDefault="008E2296" w:rsidP="008E2296">
      <w:pPr>
        <w:spacing w:before="1"/>
        <w:rPr>
          <w:b/>
          <w:sz w:val="24"/>
        </w:rPr>
      </w:pPr>
      <w:r>
        <w:rPr>
          <w:b/>
          <w:spacing w:val="-2"/>
          <w:sz w:val="24"/>
        </w:rPr>
        <w:lastRenderedPageBreak/>
        <w:t>Code:</w:t>
      </w:r>
    </w:p>
    <w:p w14:paraId="4046A131" w14:textId="77777777" w:rsidR="008E2296" w:rsidRDefault="008E2296" w:rsidP="008E2296">
      <w:pPr>
        <w:pStyle w:val="BodyText"/>
        <w:rPr>
          <w:b/>
        </w:rPr>
      </w:pPr>
    </w:p>
    <w:p w14:paraId="70A29D07" w14:textId="77777777" w:rsidR="008E2296" w:rsidRDefault="008E2296" w:rsidP="008E2296">
      <w:pPr>
        <w:rPr>
          <w:b/>
          <w:sz w:val="24"/>
        </w:rPr>
      </w:pPr>
      <w:r>
        <w:rPr>
          <w:b/>
          <w:sz w:val="24"/>
        </w:rPr>
        <w:t xml:space="preserve">Linear </w:t>
      </w:r>
      <w:r>
        <w:rPr>
          <w:b/>
          <w:spacing w:val="-2"/>
          <w:sz w:val="24"/>
        </w:rPr>
        <w:t>Regression</w:t>
      </w:r>
    </w:p>
    <w:p w14:paraId="296F19A5" w14:textId="77777777" w:rsidR="008E2296" w:rsidRDefault="008E2296" w:rsidP="008E2296">
      <w:pPr>
        <w:pStyle w:val="BodyText"/>
        <w:rPr>
          <w:b/>
        </w:rPr>
      </w:pPr>
    </w:p>
    <w:p w14:paraId="26378B69" w14:textId="77777777" w:rsidR="008E2296" w:rsidRDefault="008E2296" w:rsidP="008E2296">
      <w:pPr>
        <w:pStyle w:val="BodyText"/>
      </w:pPr>
      <w:r>
        <w:t xml:space="preserve">import pandas as </w:t>
      </w:r>
      <w:r>
        <w:rPr>
          <w:spacing w:val="-5"/>
        </w:rPr>
        <w:t>pd</w:t>
      </w:r>
    </w:p>
    <w:p w14:paraId="3BEC0506" w14:textId="77777777" w:rsidR="008E2296" w:rsidRDefault="008E2296" w:rsidP="008E2296">
      <w:pPr>
        <w:pStyle w:val="BodyText"/>
      </w:pPr>
    </w:p>
    <w:p w14:paraId="688994C3" w14:textId="77777777" w:rsidR="008E2296" w:rsidRDefault="008E2296" w:rsidP="008E2296">
      <w:pPr>
        <w:pStyle w:val="BodyText"/>
        <w:spacing w:line="480" w:lineRule="auto"/>
        <w:ind w:right="5958"/>
      </w:pPr>
      <w:proofErr w:type="spellStart"/>
      <w:r>
        <w:t>df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pd.read_csv</w:t>
      </w:r>
      <w:proofErr w:type="spellEnd"/>
      <w:r>
        <w:t xml:space="preserve">("/content/tvmarketing.csv") </w:t>
      </w:r>
      <w:proofErr w:type="spellStart"/>
      <w:r>
        <w:rPr>
          <w:spacing w:val="-6"/>
        </w:rPr>
        <w:t>df</w:t>
      </w:r>
      <w:proofErr w:type="spellEnd"/>
    </w:p>
    <w:p w14:paraId="011CF807" w14:textId="77777777" w:rsidR="008E2296" w:rsidRDefault="008E2296" w:rsidP="008E2296">
      <w:pPr>
        <w:pStyle w:val="BodyText"/>
      </w:pPr>
    </w:p>
    <w:p w14:paraId="4F63C955" w14:textId="77777777" w:rsidR="008E2296" w:rsidRDefault="008E2296" w:rsidP="008E2296">
      <w:pPr>
        <w:pStyle w:val="BodyText"/>
      </w:pPr>
    </w:p>
    <w:p w14:paraId="422FA2D6" w14:textId="77777777" w:rsidR="008E2296" w:rsidRDefault="008E2296" w:rsidP="008E2296">
      <w:pPr>
        <w:pStyle w:val="BodyText"/>
        <w:spacing w:line="480" w:lineRule="auto"/>
      </w:pPr>
      <w:r>
        <w:t>#</w:t>
      </w:r>
      <w:r>
        <w:rPr>
          <w:spacing w:val="-5"/>
        </w:rPr>
        <w:t xml:space="preserve"> </w:t>
      </w:r>
      <w:proofErr w:type="spellStart"/>
      <w:r>
        <w:t>Visualise</w:t>
      </w:r>
      <w:proofErr w:type="spellEnd"/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relationship</w:t>
      </w:r>
      <w:r>
        <w:rPr>
          <w:spacing w:val="-5"/>
        </w:rPr>
        <w:t xml:space="preserve"> </w:t>
      </w:r>
      <w:r>
        <w:t>between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response</w:t>
      </w:r>
      <w:r>
        <w:rPr>
          <w:spacing w:val="-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 xml:space="preserve">scatterplots </w:t>
      </w:r>
      <w:proofErr w:type="spellStart"/>
      <w:r>
        <w:rPr>
          <w:spacing w:val="-2"/>
        </w:rPr>
        <w:t>df.plot</w:t>
      </w:r>
      <w:proofErr w:type="spellEnd"/>
      <w:r>
        <w:rPr>
          <w:spacing w:val="-2"/>
        </w:rPr>
        <w:t>(x='</w:t>
      </w:r>
      <w:proofErr w:type="spellStart"/>
      <w:r>
        <w:rPr>
          <w:spacing w:val="-2"/>
        </w:rPr>
        <w:t>TV',y</w:t>
      </w:r>
      <w:proofErr w:type="spellEnd"/>
      <w:r>
        <w:rPr>
          <w:spacing w:val="-2"/>
        </w:rPr>
        <w:t>='</w:t>
      </w:r>
      <w:proofErr w:type="spellStart"/>
      <w:r>
        <w:rPr>
          <w:spacing w:val="-2"/>
        </w:rPr>
        <w:t>Sales',kind</w:t>
      </w:r>
      <w:proofErr w:type="spellEnd"/>
      <w:r>
        <w:rPr>
          <w:spacing w:val="-2"/>
        </w:rPr>
        <w:t>='scatter')</w:t>
      </w:r>
    </w:p>
    <w:p w14:paraId="3886D2B2" w14:textId="77777777" w:rsidR="008E2296" w:rsidRDefault="008E2296" w:rsidP="008E2296">
      <w:pPr>
        <w:pStyle w:val="BodyText"/>
      </w:pPr>
    </w:p>
    <w:p w14:paraId="274DC02C" w14:textId="77777777" w:rsidR="008E2296" w:rsidRDefault="008E2296" w:rsidP="008E2296">
      <w:pPr>
        <w:pStyle w:val="BodyText"/>
      </w:pPr>
    </w:p>
    <w:p w14:paraId="6CD212BA" w14:textId="77777777" w:rsidR="008E2296" w:rsidRDefault="008E2296" w:rsidP="008E2296">
      <w:pPr>
        <w:pStyle w:val="BodyText"/>
      </w:pPr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rPr>
          <w:spacing w:val="-2"/>
        </w:rPr>
        <w:t>train_test_split</w:t>
      </w:r>
      <w:proofErr w:type="spellEnd"/>
    </w:p>
    <w:p w14:paraId="522552FE" w14:textId="77777777" w:rsidR="008E2296" w:rsidRDefault="008E2296" w:rsidP="008E2296">
      <w:pPr>
        <w:pStyle w:val="BodyText"/>
      </w:pPr>
    </w:p>
    <w:p w14:paraId="75E5484D" w14:textId="77777777" w:rsidR="00044FD6" w:rsidRDefault="008E2296" w:rsidP="00044FD6">
      <w:pPr>
        <w:pStyle w:val="BodyText"/>
        <w:rPr>
          <w:spacing w:val="-2"/>
        </w:rPr>
      </w:pPr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train_test_split</w:t>
      </w:r>
      <w:proofErr w:type="spellEnd"/>
      <w:r>
        <w:t>(</w:t>
      </w:r>
      <w:proofErr w:type="spellStart"/>
      <w:r>
        <w:t>df</w:t>
      </w:r>
      <w:proofErr w:type="spellEnd"/>
      <w:r>
        <w:t xml:space="preserve">['TV'], </w:t>
      </w:r>
      <w:proofErr w:type="spellStart"/>
      <w:r>
        <w:t>df</w:t>
      </w:r>
      <w:proofErr w:type="spellEnd"/>
      <w:r>
        <w:t xml:space="preserve">['Sales'], </w:t>
      </w:r>
      <w:proofErr w:type="spellStart"/>
      <w:r>
        <w:t>test_size</w:t>
      </w:r>
      <w:proofErr w:type="spellEnd"/>
      <w:r>
        <w:t xml:space="preserve">=0.2, </w:t>
      </w:r>
      <w:proofErr w:type="spellStart"/>
      <w:r>
        <w:rPr>
          <w:spacing w:val="-2"/>
        </w:rPr>
        <w:t>random_state</w:t>
      </w:r>
      <w:proofErr w:type="spellEnd"/>
      <w:r>
        <w:rPr>
          <w:spacing w:val="-2"/>
        </w:rPr>
        <w:t>=42)</w:t>
      </w:r>
      <w:r w:rsidR="00044FD6">
        <w:rPr>
          <w:spacing w:val="-2"/>
        </w:rPr>
        <w:t xml:space="preserve"> </w:t>
      </w:r>
    </w:p>
    <w:p w14:paraId="248AD269" w14:textId="77777777" w:rsidR="00044FD6" w:rsidRDefault="00044FD6" w:rsidP="00044FD6">
      <w:pPr>
        <w:pStyle w:val="BodyText"/>
        <w:rPr>
          <w:spacing w:val="-2"/>
        </w:rPr>
      </w:pPr>
    </w:p>
    <w:p w14:paraId="256428DE" w14:textId="7813A416" w:rsidR="008E2296" w:rsidRDefault="008E2296" w:rsidP="00044FD6">
      <w:pPr>
        <w:pStyle w:val="BodyText"/>
      </w:pPr>
      <w:r>
        <w:t>from</w:t>
      </w:r>
      <w:r>
        <w:rPr>
          <w:spacing w:val="-13"/>
        </w:rPr>
        <w:t xml:space="preserve"> </w:t>
      </w:r>
      <w:proofErr w:type="spellStart"/>
      <w:r>
        <w:t>sklearn.linear_model</w:t>
      </w:r>
      <w:proofErr w:type="spellEnd"/>
      <w:r>
        <w:rPr>
          <w:spacing w:val="-13"/>
        </w:rPr>
        <w:t xml:space="preserve"> </w:t>
      </w:r>
      <w:r>
        <w:t>import</w:t>
      </w:r>
      <w:r>
        <w:rPr>
          <w:spacing w:val="-13"/>
        </w:rPr>
        <w:t xml:space="preserve"> </w:t>
      </w:r>
      <w:proofErr w:type="spellStart"/>
      <w:r>
        <w:t>LinearRegression</w:t>
      </w:r>
      <w:proofErr w:type="spellEnd"/>
      <w:r>
        <w:t xml:space="preserve"> model = </w:t>
      </w:r>
      <w:proofErr w:type="spellStart"/>
      <w:r>
        <w:t>LinearRegression</w:t>
      </w:r>
      <w:proofErr w:type="spellEnd"/>
      <w:r>
        <w:t xml:space="preserve">() </w:t>
      </w:r>
      <w:proofErr w:type="spellStart"/>
      <w:r>
        <w:t>model.fit</w:t>
      </w:r>
      <w:proofErr w:type="spellEnd"/>
      <w:r>
        <w:t>(</w:t>
      </w:r>
      <w:proofErr w:type="spellStart"/>
      <w:r>
        <w:t>x_train.values.reshape</w:t>
      </w:r>
      <w:proofErr w:type="spellEnd"/>
      <w:r>
        <w:t xml:space="preserve">(-1, 1), </w:t>
      </w:r>
      <w:proofErr w:type="spellStart"/>
      <w:r>
        <w:t>y_train</w:t>
      </w:r>
      <w:proofErr w:type="spellEnd"/>
      <w:r>
        <w:t xml:space="preserve">) </w:t>
      </w:r>
      <w:proofErr w:type="spellStart"/>
      <w:r>
        <w:rPr>
          <w:spacing w:val="-2"/>
        </w:rPr>
        <w:t>y_train</w:t>
      </w:r>
      <w:proofErr w:type="spellEnd"/>
    </w:p>
    <w:p w14:paraId="0E80A31E" w14:textId="77777777" w:rsidR="008E2296" w:rsidRDefault="008E2296" w:rsidP="008E2296">
      <w:pPr>
        <w:pStyle w:val="BodyText"/>
        <w:spacing w:line="480" w:lineRule="auto"/>
        <w:ind w:right="8077"/>
      </w:pPr>
      <w:proofErr w:type="spellStart"/>
      <w:r>
        <w:rPr>
          <w:spacing w:val="-2"/>
        </w:rPr>
        <w:t>model.coef</w:t>
      </w:r>
      <w:proofErr w:type="spellEnd"/>
      <w:r>
        <w:rPr>
          <w:spacing w:val="-2"/>
        </w:rPr>
        <w:t xml:space="preserve">_ </w:t>
      </w:r>
      <w:proofErr w:type="spellStart"/>
      <w:r>
        <w:rPr>
          <w:spacing w:val="-2"/>
        </w:rPr>
        <w:t>model.intercept</w:t>
      </w:r>
      <w:proofErr w:type="spellEnd"/>
      <w:r>
        <w:rPr>
          <w:spacing w:val="-2"/>
        </w:rPr>
        <w:t>_</w:t>
      </w:r>
    </w:p>
    <w:p w14:paraId="77FE80E6" w14:textId="77777777" w:rsidR="008E2296" w:rsidRDefault="008E2296" w:rsidP="008E2296">
      <w:pPr>
        <w:pStyle w:val="BodyText"/>
      </w:pPr>
    </w:p>
    <w:p w14:paraId="79A3F0EF" w14:textId="77777777" w:rsidR="008E2296" w:rsidRDefault="008E2296" w:rsidP="008E2296">
      <w:pPr>
        <w:pStyle w:val="BodyText"/>
      </w:pPr>
    </w:p>
    <w:p w14:paraId="215F0AEB" w14:textId="77777777" w:rsidR="008E2296" w:rsidRDefault="008E2296" w:rsidP="008E2296">
      <w:pPr>
        <w:pStyle w:val="BodyText"/>
      </w:pPr>
    </w:p>
    <w:p w14:paraId="5632AA38" w14:textId="77777777" w:rsidR="008E2296" w:rsidRDefault="008E2296" w:rsidP="008E2296">
      <w:pPr>
        <w:pStyle w:val="BodyText"/>
      </w:pPr>
    </w:p>
    <w:p w14:paraId="70B8FFCE" w14:textId="77777777" w:rsidR="008E2296" w:rsidRDefault="008E2296" w:rsidP="008E2296">
      <w:pPr>
        <w:rPr>
          <w:b/>
          <w:sz w:val="24"/>
        </w:rPr>
      </w:pPr>
      <w:proofErr w:type="spellStart"/>
      <w:r>
        <w:rPr>
          <w:b/>
          <w:spacing w:val="-2"/>
          <w:sz w:val="24"/>
        </w:rPr>
        <w:t>MultiLinearRegression</w:t>
      </w:r>
      <w:proofErr w:type="spellEnd"/>
    </w:p>
    <w:p w14:paraId="043A7D66" w14:textId="77777777" w:rsidR="008E2296" w:rsidRDefault="008E2296" w:rsidP="008E2296">
      <w:pPr>
        <w:pStyle w:val="BodyText"/>
        <w:rPr>
          <w:b/>
        </w:rPr>
      </w:pPr>
    </w:p>
    <w:p w14:paraId="52E95366" w14:textId="77777777" w:rsidR="008E2296" w:rsidRDefault="008E2296" w:rsidP="008E2296">
      <w:pPr>
        <w:pStyle w:val="BodyText"/>
        <w:spacing w:line="480" w:lineRule="auto"/>
        <w:ind w:right="8373"/>
      </w:pPr>
      <w:r>
        <w:t>import pandas as pd</w:t>
      </w:r>
      <w:r>
        <w:rPr>
          <w:spacing w:val="40"/>
        </w:rPr>
        <w:t xml:space="preserve"> </w:t>
      </w:r>
      <w:r>
        <w:t>#</w:t>
      </w:r>
      <w:r>
        <w:rPr>
          <w:spacing w:val="-8"/>
        </w:rPr>
        <w:t xml:space="preserve"> </w:t>
      </w:r>
      <w:r>
        <w:t>Step</w:t>
      </w:r>
      <w:r>
        <w:rPr>
          <w:spacing w:val="-8"/>
        </w:rPr>
        <w:t xml:space="preserve"> </w:t>
      </w:r>
      <w:r>
        <w:t>2</w:t>
      </w:r>
      <w:r>
        <w:rPr>
          <w:spacing w:val="-8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import</w:t>
      </w:r>
      <w:r>
        <w:rPr>
          <w:spacing w:val="-8"/>
        </w:rPr>
        <w:t xml:space="preserve"> </w:t>
      </w:r>
      <w:r>
        <w:t>data</w:t>
      </w:r>
    </w:p>
    <w:p w14:paraId="5C314360" w14:textId="77777777" w:rsidR="008E2296" w:rsidRDefault="008E2296" w:rsidP="008E2296">
      <w:pPr>
        <w:pStyle w:val="BodyText"/>
      </w:pPr>
      <w:r>
        <w:t xml:space="preserve">house = </w:t>
      </w:r>
      <w:r>
        <w:rPr>
          <w:spacing w:val="-2"/>
        </w:rPr>
        <w:t>pd.read_csv('https://github.com/YBIFoundation/Dataset/raw/main/Boston.csv')</w:t>
      </w:r>
    </w:p>
    <w:p w14:paraId="68F2931D" w14:textId="77777777" w:rsidR="008E2296" w:rsidRDefault="008E2296" w:rsidP="008E2296">
      <w:pPr>
        <w:pStyle w:val="BodyText"/>
      </w:pPr>
    </w:p>
    <w:p w14:paraId="3D02A630" w14:textId="77777777" w:rsidR="008E2296" w:rsidRDefault="008E2296" w:rsidP="008E2296">
      <w:pPr>
        <w:pStyle w:val="BodyText"/>
      </w:pPr>
    </w:p>
    <w:p w14:paraId="29AE536F" w14:textId="77777777" w:rsidR="008E2296" w:rsidRDefault="008E2296" w:rsidP="008E2296">
      <w:pPr>
        <w:pStyle w:val="BodyText"/>
      </w:pPr>
    </w:p>
    <w:p w14:paraId="3CF523E2" w14:textId="7CB6C7B4" w:rsidR="008E2296" w:rsidRDefault="008E2296" w:rsidP="00044FD6">
      <w:pPr>
        <w:pStyle w:val="BodyText"/>
        <w:spacing w:line="480" w:lineRule="auto"/>
        <w:ind w:right="8077"/>
      </w:pPr>
      <w:r>
        <w:t>#</w:t>
      </w:r>
      <w:r>
        <w:rPr>
          <w:spacing w:val="-10"/>
        </w:rPr>
        <w:t xml:space="preserve"> </w:t>
      </w:r>
      <w:r>
        <w:t>display</w:t>
      </w:r>
      <w:r>
        <w:rPr>
          <w:spacing w:val="-10"/>
        </w:rPr>
        <w:t xml:space="preserve"> </w:t>
      </w:r>
      <w:r>
        <w:t>first</w:t>
      </w:r>
      <w:r>
        <w:rPr>
          <w:spacing w:val="-10"/>
        </w:rPr>
        <w:t xml:space="preserve"> </w:t>
      </w:r>
      <w:r>
        <w:t>5</w:t>
      </w:r>
      <w:r>
        <w:rPr>
          <w:spacing w:val="-10"/>
        </w:rPr>
        <w:t xml:space="preserve"> </w:t>
      </w:r>
      <w:r>
        <w:t xml:space="preserve">rows </w:t>
      </w:r>
      <w:proofErr w:type="spellStart"/>
      <w:r>
        <w:rPr>
          <w:spacing w:val="-2"/>
        </w:rPr>
        <w:lastRenderedPageBreak/>
        <w:t>house.head</w:t>
      </w:r>
      <w:proofErr w:type="spellEnd"/>
      <w:r>
        <w:rPr>
          <w:spacing w:val="-2"/>
        </w:rPr>
        <w:t>()</w:t>
      </w:r>
    </w:p>
    <w:p w14:paraId="236E5D09" w14:textId="77777777" w:rsidR="008E2296" w:rsidRDefault="008E2296" w:rsidP="008E2296">
      <w:pPr>
        <w:pStyle w:val="BodyText"/>
      </w:pPr>
    </w:p>
    <w:p w14:paraId="5BF3E421" w14:textId="77777777" w:rsidR="008E2296" w:rsidRDefault="008E2296" w:rsidP="008E2296">
      <w:pPr>
        <w:pStyle w:val="BodyText"/>
      </w:pPr>
      <w:r>
        <w:t xml:space="preserve">y = </w:t>
      </w:r>
      <w:r>
        <w:rPr>
          <w:spacing w:val="-2"/>
        </w:rPr>
        <w:t>house['MEDV']</w:t>
      </w:r>
    </w:p>
    <w:p w14:paraId="3683B93B" w14:textId="77777777" w:rsidR="008E2296" w:rsidRDefault="008E2296" w:rsidP="008E2296">
      <w:pPr>
        <w:pStyle w:val="BodyText"/>
      </w:pPr>
    </w:p>
    <w:p w14:paraId="7665CDD8" w14:textId="77777777" w:rsidR="008E2296" w:rsidRDefault="008E2296" w:rsidP="008E2296">
      <w:pPr>
        <w:pStyle w:val="BodyText"/>
      </w:pPr>
    </w:p>
    <w:p w14:paraId="3A96C743" w14:textId="77777777" w:rsidR="008E2296" w:rsidRDefault="008E2296" w:rsidP="008E2296">
      <w:pPr>
        <w:pStyle w:val="BodyText"/>
      </w:pPr>
    </w:p>
    <w:p w14:paraId="45672F7B" w14:textId="77777777" w:rsidR="008E2296" w:rsidRDefault="008E2296" w:rsidP="008E2296">
      <w:pPr>
        <w:pStyle w:val="BodyText"/>
      </w:pPr>
      <w:r>
        <w:t xml:space="preserve">X = </w:t>
      </w:r>
      <w:proofErr w:type="spellStart"/>
      <w:r>
        <w:rPr>
          <w:spacing w:val="-2"/>
        </w:rPr>
        <w:t>house.drop</w:t>
      </w:r>
      <w:proofErr w:type="spellEnd"/>
      <w:r>
        <w:rPr>
          <w:spacing w:val="-2"/>
        </w:rPr>
        <w:t>(['MEDV'],axis=1)</w:t>
      </w:r>
    </w:p>
    <w:p w14:paraId="229548DE" w14:textId="77777777" w:rsidR="008E2296" w:rsidRDefault="008E2296" w:rsidP="008E2296">
      <w:pPr>
        <w:pStyle w:val="BodyText"/>
      </w:pPr>
    </w:p>
    <w:p w14:paraId="5419358E" w14:textId="77777777" w:rsidR="008E2296" w:rsidRDefault="008E2296" w:rsidP="008E2296">
      <w:pPr>
        <w:pStyle w:val="BodyText"/>
      </w:pPr>
    </w:p>
    <w:p w14:paraId="6628584F" w14:textId="77777777" w:rsidR="008E2296" w:rsidRDefault="008E2296" w:rsidP="008E2296">
      <w:pPr>
        <w:pStyle w:val="BodyText"/>
      </w:pPr>
    </w:p>
    <w:p w14:paraId="34D0B2BB" w14:textId="77777777" w:rsidR="008E2296" w:rsidRDefault="008E2296" w:rsidP="008E2296">
      <w:pPr>
        <w:pStyle w:val="BodyText"/>
      </w:pPr>
      <w:r>
        <w:t xml:space="preserve"># Step 4 : train test </w:t>
      </w:r>
      <w:r>
        <w:rPr>
          <w:spacing w:val="-2"/>
        </w:rPr>
        <w:t>split</w:t>
      </w:r>
    </w:p>
    <w:p w14:paraId="45657637" w14:textId="77777777" w:rsidR="008E2296" w:rsidRDefault="008E2296" w:rsidP="008E2296">
      <w:pPr>
        <w:pStyle w:val="BodyText"/>
      </w:pPr>
    </w:p>
    <w:p w14:paraId="6075045B" w14:textId="77777777" w:rsidR="008E2296" w:rsidRDefault="008E2296" w:rsidP="008E2296">
      <w:pPr>
        <w:pStyle w:val="BodyText"/>
      </w:pPr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rPr>
          <w:spacing w:val="-2"/>
        </w:rPr>
        <w:t>train_test_split</w:t>
      </w:r>
      <w:proofErr w:type="spellEnd"/>
    </w:p>
    <w:p w14:paraId="0434F1E0" w14:textId="77777777" w:rsidR="008E2296" w:rsidRDefault="008E2296" w:rsidP="008E2296">
      <w:pPr>
        <w:pStyle w:val="BodyText"/>
      </w:pPr>
    </w:p>
    <w:p w14:paraId="7E2FD78B" w14:textId="77777777" w:rsidR="008E2296" w:rsidRDefault="008E2296" w:rsidP="008E2296">
      <w:pPr>
        <w:pStyle w:val="BodyText"/>
      </w:pPr>
      <w:proofErr w:type="spellStart"/>
      <w:r>
        <w:t>X_train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X_test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y_train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y_test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train_test_split</w:t>
      </w:r>
      <w:proofErr w:type="spellEnd"/>
      <w:r>
        <w:t>(</w:t>
      </w:r>
      <w:proofErr w:type="spellStart"/>
      <w:r>
        <w:t>X,y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train_size</w:t>
      </w:r>
      <w:proofErr w:type="spellEnd"/>
      <w:r>
        <w:t>=0.7,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random_state</w:t>
      </w:r>
      <w:proofErr w:type="spellEnd"/>
      <w:r>
        <w:rPr>
          <w:spacing w:val="-2"/>
        </w:rPr>
        <w:t>=2529)</w:t>
      </w:r>
    </w:p>
    <w:p w14:paraId="3CAD714F" w14:textId="77777777" w:rsidR="00044FD6" w:rsidRDefault="00044FD6" w:rsidP="008E2296">
      <w:pPr>
        <w:pStyle w:val="BodyText"/>
        <w:spacing w:before="72"/>
      </w:pPr>
    </w:p>
    <w:p w14:paraId="47DBB2E1" w14:textId="0B184220" w:rsidR="008E2296" w:rsidRDefault="008E2296" w:rsidP="008E2296">
      <w:pPr>
        <w:pStyle w:val="BodyText"/>
        <w:spacing w:before="72"/>
      </w:pPr>
      <w:r>
        <w:t xml:space="preserve"># Step 5 : select </w:t>
      </w:r>
      <w:r>
        <w:rPr>
          <w:spacing w:val="-2"/>
        </w:rPr>
        <w:t>model</w:t>
      </w:r>
    </w:p>
    <w:p w14:paraId="526A3402" w14:textId="77777777" w:rsidR="008E2296" w:rsidRDefault="008E2296" w:rsidP="008E2296">
      <w:pPr>
        <w:pStyle w:val="BodyText"/>
        <w:spacing w:before="276" w:line="480" w:lineRule="auto"/>
        <w:ind w:right="5439"/>
      </w:pPr>
      <w:r>
        <w:t>from</w:t>
      </w:r>
      <w:r>
        <w:rPr>
          <w:spacing w:val="-13"/>
        </w:rPr>
        <w:t xml:space="preserve"> </w:t>
      </w:r>
      <w:proofErr w:type="spellStart"/>
      <w:r>
        <w:t>sklearn.linear_model</w:t>
      </w:r>
      <w:proofErr w:type="spellEnd"/>
      <w:r>
        <w:rPr>
          <w:spacing w:val="-13"/>
        </w:rPr>
        <w:t xml:space="preserve"> </w:t>
      </w:r>
      <w:r>
        <w:t>import</w:t>
      </w:r>
      <w:r>
        <w:rPr>
          <w:spacing w:val="-13"/>
        </w:rPr>
        <w:t xml:space="preserve"> </w:t>
      </w:r>
      <w:proofErr w:type="spellStart"/>
      <w:r>
        <w:t>LinearRegression</w:t>
      </w:r>
      <w:proofErr w:type="spellEnd"/>
      <w:r>
        <w:t xml:space="preserve"> model = </w:t>
      </w:r>
      <w:proofErr w:type="spellStart"/>
      <w:r>
        <w:t>LinearRegression</w:t>
      </w:r>
      <w:proofErr w:type="spellEnd"/>
      <w:r>
        <w:t>()</w:t>
      </w:r>
    </w:p>
    <w:p w14:paraId="4F5A1B80" w14:textId="77777777" w:rsidR="008E2296" w:rsidRDefault="008E2296" w:rsidP="008E2296">
      <w:pPr>
        <w:pStyle w:val="BodyText"/>
        <w:spacing w:line="480" w:lineRule="auto"/>
        <w:ind w:right="7623"/>
      </w:pPr>
      <w:r>
        <w:t>#</w:t>
      </w:r>
      <w:r>
        <w:rPr>
          <w:spacing w:val="-6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6</w:t>
      </w:r>
      <w:r>
        <w:rPr>
          <w:spacing w:val="-6"/>
        </w:rPr>
        <w:t xml:space="preserve"> </w:t>
      </w:r>
      <w:r>
        <w:t>:</w:t>
      </w:r>
      <w:r>
        <w:rPr>
          <w:spacing w:val="-6"/>
        </w:rPr>
        <w:t xml:space="preserve"> </w:t>
      </w:r>
      <w:r>
        <w:t>train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fit</w:t>
      </w:r>
      <w:r>
        <w:rPr>
          <w:spacing w:val="-6"/>
        </w:rPr>
        <w:t xml:space="preserve"> </w:t>
      </w:r>
      <w:r>
        <w:t xml:space="preserve">model </w:t>
      </w:r>
      <w:proofErr w:type="spellStart"/>
      <w:r>
        <w:rPr>
          <w:spacing w:val="-2"/>
        </w:rPr>
        <w:t>model.fit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X_train,y_train</w:t>
      </w:r>
      <w:proofErr w:type="spellEnd"/>
      <w:r>
        <w:rPr>
          <w:spacing w:val="-2"/>
        </w:rPr>
        <w:t xml:space="preserve">) </w:t>
      </w:r>
      <w:proofErr w:type="spellStart"/>
      <w:r>
        <w:rPr>
          <w:spacing w:val="-2"/>
        </w:rPr>
        <w:t>model.intercept</w:t>
      </w:r>
      <w:proofErr w:type="spellEnd"/>
      <w:r>
        <w:rPr>
          <w:spacing w:val="-2"/>
        </w:rPr>
        <w:t>_</w:t>
      </w:r>
    </w:p>
    <w:p w14:paraId="4EDDD11F" w14:textId="77777777" w:rsidR="008E2296" w:rsidRDefault="008E2296" w:rsidP="008E2296">
      <w:pPr>
        <w:pStyle w:val="BodyText"/>
      </w:pPr>
    </w:p>
    <w:p w14:paraId="2EAC6103" w14:textId="77777777" w:rsidR="008E2296" w:rsidRDefault="008E2296" w:rsidP="008E2296">
      <w:pPr>
        <w:pStyle w:val="BodyText"/>
      </w:pPr>
    </w:p>
    <w:p w14:paraId="26128642" w14:textId="77777777" w:rsidR="008E2296" w:rsidRDefault="008E2296" w:rsidP="008E2296">
      <w:pPr>
        <w:pStyle w:val="BodyText"/>
      </w:pPr>
      <w:proofErr w:type="spellStart"/>
      <w:r>
        <w:rPr>
          <w:spacing w:val="-2"/>
        </w:rPr>
        <w:t>model.coef</w:t>
      </w:r>
      <w:proofErr w:type="spellEnd"/>
      <w:r>
        <w:rPr>
          <w:spacing w:val="-2"/>
        </w:rPr>
        <w:t>_</w:t>
      </w:r>
    </w:p>
    <w:p w14:paraId="2FB56779" w14:textId="77777777" w:rsidR="008E2296" w:rsidRDefault="008E2296" w:rsidP="008E2296">
      <w:pPr>
        <w:pStyle w:val="BodyText"/>
        <w:sectPr w:rsidR="008E2296" w:rsidSect="008E2296">
          <w:pgSz w:w="12240" w:h="15840"/>
          <w:pgMar w:top="182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5D4F4A19" w14:textId="35D51818" w:rsidR="008E2296" w:rsidRDefault="008E2296" w:rsidP="008E2296">
      <w:pPr>
        <w:spacing w:before="60"/>
        <w:ind w:left="613" w:right="627"/>
        <w:jc w:val="center"/>
        <w:rPr>
          <w:b/>
          <w:sz w:val="24"/>
        </w:rPr>
      </w:pPr>
      <w:bookmarkStart w:id="15" w:name="Program_4_"/>
      <w:bookmarkEnd w:id="15"/>
      <w:r>
        <w:rPr>
          <w:b/>
          <w:sz w:val="24"/>
          <w:u w:val="single"/>
        </w:rPr>
        <w:lastRenderedPageBreak/>
        <w:t>Program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5</w:t>
      </w:r>
    </w:p>
    <w:p w14:paraId="45DA8350" w14:textId="77777777" w:rsidR="008E2296" w:rsidRDefault="008E2296" w:rsidP="008E2296">
      <w:pPr>
        <w:pStyle w:val="BodyText"/>
        <w:rPr>
          <w:b/>
        </w:rPr>
      </w:pPr>
    </w:p>
    <w:p w14:paraId="6AEC72EB" w14:textId="77777777" w:rsidR="008E2296" w:rsidRDefault="008E2296" w:rsidP="008E2296">
      <w:pPr>
        <w:pStyle w:val="BodyText"/>
        <w:spacing w:before="276"/>
      </w:pPr>
      <w:r>
        <w:t xml:space="preserve">Build Logistic Regression Model for a given </w:t>
      </w:r>
      <w:r>
        <w:rPr>
          <w:spacing w:val="-2"/>
        </w:rPr>
        <w:t>dataset</w:t>
      </w:r>
    </w:p>
    <w:p w14:paraId="0C019FEE" w14:textId="77777777" w:rsidR="008E2296" w:rsidRDefault="008E2296" w:rsidP="008E2296">
      <w:pPr>
        <w:pStyle w:val="BodyText"/>
      </w:pPr>
    </w:p>
    <w:p w14:paraId="356118FF" w14:textId="77777777" w:rsidR="008E2296" w:rsidRDefault="008E2296" w:rsidP="008E2296">
      <w:pPr>
        <w:pStyle w:val="BodyText"/>
        <w:spacing w:before="275"/>
      </w:pPr>
    </w:p>
    <w:p w14:paraId="6908B691" w14:textId="77777777" w:rsidR="008E2296" w:rsidRDefault="008E2296" w:rsidP="008E2296">
      <w:pPr>
        <w:spacing w:before="1"/>
        <w:rPr>
          <w:b/>
          <w:sz w:val="24"/>
        </w:rPr>
      </w:pPr>
      <w:r>
        <w:rPr>
          <w:b/>
          <w:spacing w:val="-2"/>
          <w:sz w:val="24"/>
        </w:rPr>
        <w:t>Screenshot:</w:t>
      </w:r>
    </w:p>
    <w:p w14:paraId="0E50C0E8" w14:textId="77777777" w:rsidR="008E2296" w:rsidRDefault="008E2296" w:rsidP="008E2296">
      <w:pPr>
        <w:pStyle w:val="BodyText"/>
        <w:spacing w:before="5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77696" behindDoc="1" locked="0" layoutInCell="1" allowOverlap="1" wp14:anchorId="483C6727" wp14:editId="52448050">
            <wp:simplePos x="0" y="0"/>
            <wp:positionH relativeFrom="page">
              <wp:posOffset>2263140</wp:posOffset>
            </wp:positionH>
            <wp:positionV relativeFrom="paragraph">
              <wp:posOffset>198120</wp:posOffset>
            </wp:positionV>
            <wp:extent cx="2918460" cy="5196840"/>
            <wp:effectExtent l="0" t="0" r="0" b="381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052ACB" w14:textId="77777777" w:rsidR="008E2296" w:rsidRDefault="008E2296" w:rsidP="008E2296">
      <w:pPr>
        <w:pStyle w:val="BodyText"/>
        <w:rPr>
          <w:b/>
          <w:sz w:val="20"/>
        </w:rPr>
      </w:pPr>
    </w:p>
    <w:p w14:paraId="20479586" w14:textId="77777777" w:rsidR="008E2296" w:rsidRDefault="008E2296" w:rsidP="008E2296">
      <w:pPr>
        <w:pStyle w:val="BodyText"/>
        <w:rPr>
          <w:b/>
          <w:sz w:val="20"/>
        </w:rPr>
      </w:pPr>
    </w:p>
    <w:p w14:paraId="753FFF1B" w14:textId="53FD8CC1" w:rsidR="008E2296" w:rsidRDefault="008E2296" w:rsidP="008E2296">
      <w:pPr>
        <w:pStyle w:val="BodyText"/>
        <w:spacing w:before="186"/>
        <w:rPr>
          <w:b/>
          <w:sz w:val="20"/>
        </w:rPr>
      </w:pPr>
    </w:p>
    <w:p w14:paraId="332AAF50" w14:textId="77777777" w:rsidR="008E2296" w:rsidRDefault="008E2296" w:rsidP="008E2296">
      <w:pPr>
        <w:pStyle w:val="BodyText"/>
        <w:rPr>
          <w:b/>
          <w:sz w:val="20"/>
        </w:rPr>
        <w:sectPr w:rsidR="008E2296" w:rsidSect="008E2296">
          <w:pgSz w:w="12240" w:h="15840"/>
          <w:pgMar w:top="128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07945753" w14:textId="77777777" w:rsidR="008E2296" w:rsidRDefault="008E2296" w:rsidP="008E2296">
      <w:pPr>
        <w:spacing w:before="72"/>
        <w:rPr>
          <w:b/>
          <w:sz w:val="24"/>
        </w:rPr>
      </w:pPr>
      <w:r>
        <w:rPr>
          <w:b/>
          <w:spacing w:val="-2"/>
          <w:sz w:val="24"/>
        </w:rPr>
        <w:lastRenderedPageBreak/>
        <w:t>Code:</w:t>
      </w:r>
    </w:p>
    <w:p w14:paraId="60E6B4A9" w14:textId="77777777" w:rsidR="008E2296" w:rsidRDefault="008E2296" w:rsidP="008E2296">
      <w:pPr>
        <w:pStyle w:val="BodyText"/>
        <w:spacing w:before="276" w:line="480" w:lineRule="auto"/>
        <w:ind w:right="4993"/>
      </w:pPr>
      <w:r>
        <w:t>from</w:t>
      </w:r>
      <w:r>
        <w:rPr>
          <w:spacing w:val="-13"/>
        </w:rPr>
        <w:t xml:space="preserve"> </w:t>
      </w:r>
      <w:proofErr w:type="spellStart"/>
      <w:r>
        <w:t>sklearn.linear_model</w:t>
      </w:r>
      <w:proofErr w:type="spellEnd"/>
      <w:r>
        <w:rPr>
          <w:spacing w:val="-13"/>
        </w:rPr>
        <w:t xml:space="preserve"> </w:t>
      </w:r>
      <w:r>
        <w:t>import</w:t>
      </w:r>
      <w:r>
        <w:rPr>
          <w:spacing w:val="-13"/>
        </w:rPr>
        <w:t xml:space="preserve"> </w:t>
      </w:r>
      <w:proofErr w:type="spellStart"/>
      <w:r>
        <w:t>LogisticRegression</w:t>
      </w:r>
      <w:proofErr w:type="spellEnd"/>
      <w:r>
        <w:t xml:space="preserve"> from </w:t>
      </w:r>
      <w:proofErr w:type="spellStart"/>
      <w:r>
        <w:t>sklearn.datasets</w:t>
      </w:r>
      <w:proofErr w:type="spellEnd"/>
      <w:r>
        <w:t xml:space="preserve"> import </w:t>
      </w:r>
      <w:proofErr w:type="spellStart"/>
      <w:r>
        <w:t>load_iris</w:t>
      </w:r>
      <w:proofErr w:type="spellEnd"/>
    </w:p>
    <w:p w14:paraId="0DADA95D" w14:textId="77777777" w:rsidR="008E2296" w:rsidRDefault="008E2296" w:rsidP="008E2296">
      <w:pPr>
        <w:pStyle w:val="BodyText"/>
        <w:spacing w:line="480" w:lineRule="auto"/>
        <w:ind w:right="4993"/>
      </w:pPr>
      <w:r>
        <w:t>from</w:t>
      </w:r>
      <w:r>
        <w:rPr>
          <w:spacing w:val="-13"/>
        </w:rPr>
        <w:t xml:space="preserve"> </w:t>
      </w:r>
      <w:proofErr w:type="spellStart"/>
      <w:r>
        <w:t>sklearn.model_selection</w:t>
      </w:r>
      <w:proofErr w:type="spellEnd"/>
      <w:r>
        <w:rPr>
          <w:spacing w:val="-13"/>
        </w:rPr>
        <w:t xml:space="preserve"> </w:t>
      </w:r>
      <w:r>
        <w:t>import</w:t>
      </w:r>
      <w:r>
        <w:rPr>
          <w:spacing w:val="-13"/>
        </w:rPr>
        <w:t xml:space="preserve"> </w:t>
      </w:r>
      <w:proofErr w:type="spellStart"/>
      <w:r>
        <w:t>train_test_split</w:t>
      </w:r>
      <w:proofErr w:type="spellEnd"/>
      <w:r>
        <w:t xml:space="preserve"> from </w:t>
      </w:r>
      <w:proofErr w:type="spellStart"/>
      <w:r>
        <w:t>sklearn.metrics</w:t>
      </w:r>
      <w:proofErr w:type="spellEnd"/>
      <w:r>
        <w:t xml:space="preserve"> import </w:t>
      </w:r>
      <w:proofErr w:type="spellStart"/>
      <w:r>
        <w:t>accuracy_score</w:t>
      </w:r>
      <w:proofErr w:type="spellEnd"/>
    </w:p>
    <w:p w14:paraId="5A4712D3" w14:textId="77777777" w:rsidR="008E2296" w:rsidRDefault="008E2296" w:rsidP="008E2296">
      <w:pPr>
        <w:pStyle w:val="BodyText"/>
      </w:pPr>
    </w:p>
    <w:p w14:paraId="73AA11C6" w14:textId="77777777" w:rsidR="008E2296" w:rsidRDefault="008E2296" w:rsidP="008E2296">
      <w:pPr>
        <w:pStyle w:val="BodyText"/>
      </w:pPr>
    </w:p>
    <w:p w14:paraId="5E78D310" w14:textId="77777777" w:rsidR="008E2296" w:rsidRDefault="008E2296" w:rsidP="008E2296">
      <w:pPr>
        <w:pStyle w:val="BodyText"/>
        <w:spacing w:line="480" w:lineRule="auto"/>
        <w:ind w:right="3541"/>
      </w:pPr>
      <w:r>
        <w:t>#</w:t>
      </w:r>
      <w:r>
        <w:rPr>
          <w:spacing w:val="-4"/>
        </w:rPr>
        <w:t xml:space="preserve"> </w:t>
      </w:r>
      <w:r>
        <w:t>Load</w:t>
      </w:r>
      <w:r>
        <w:rPr>
          <w:spacing w:val="-4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dataset</w:t>
      </w:r>
      <w:r>
        <w:rPr>
          <w:spacing w:val="-4"/>
        </w:rPr>
        <w:t xml:space="preserve"> </w:t>
      </w:r>
      <w:r>
        <w:t>(binary</w:t>
      </w:r>
      <w:r>
        <w:rPr>
          <w:spacing w:val="-4"/>
        </w:rPr>
        <w:t xml:space="preserve"> </w:t>
      </w:r>
      <w:r>
        <w:t>classification</w:t>
      </w:r>
      <w:r>
        <w:rPr>
          <w:spacing w:val="-4"/>
        </w:rPr>
        <w:t xml:space="preserve"> </w:t>
      </w:r>
      <w:r>
        <w:t>-</w:t>
      </w:r>
      <w:r>
        <w:rPr>
          <w:spacing w:val="-4"/>
        </w:rPr>
        <w:t xml:space="preserve"> </w:t>
      </w:r>
      <w:r>
        <w:t>Iris</w:t>
      </w:r>
      <w:r>
        <w:rPr>
          <w:spacing w:val="-4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2</w:t>
      </w:r>
      <w:r>
        <w:rPr>
          <w:spacing w:val="-4"/>
        </w:rPr>
        <w:t xml:space="preserve"> </w:t>
      </w:r>
      <w:r>
        <w:t xml:space="preserve">classes) iris = </w:t>
      </w:r>
      <w:proofErr w:type="spellStart"/>
      <w:r>
        <w:t>load_iris</w:t>
      </w:r>
      <w:proofErr w:type="spellEnd"/>
      <w:r>
        <w:t>()</w:t>
      </w:r>
    </w:p>
    <w:p w14:paraId="5C45E9A6" w14:textId="77777777" w:rsidR="008E2296" w:rsidRDefault="008E2296" w:rsidP="008E2296">
      <w:pPr>
        <w:pStyle w:val="BodyText"/>
        <w:spacing w:line="480" w:lineRule="auto"/>
        <w:ind w:right="7623"/>
      </w:pPr>
      <w:r>
        <w:t xml:space="preserve">X = </w:t>
      </w:r>
      <w:proofErr w:type="spellStart"/>
      <w:r>
        <w:t>iris.data</w:t>
      </w:r>
      <w:proofErr w:type="spellEnd"/>
      <w:r>
        <w:t>[</w:t>
      </w:r>
      <w:proofErr w:type="spellStart"/>
      <w:r>
        <w:t>iris.target</w:t>
      </w:r>
      <w:proofErr w:type="spellEnd"/>
      <w:r>
        <w:t xml:space="preserve"> != 2] y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iris.target</w:t>
      </w:r>
      <w:proofErr w:type="spellEnd"/>
      <w:r>
        <w:t>[</w:t>
      </w:r>
      <w:proofErr w:type="spellStart"/>
      <w:r>
        <w:t>iris.target</w:t>
      </w:r>
      <w:proofErr w:type="spellEnd"/>
      <w:r>
        <w:rPr>
          <w:spacing w:val="-3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rPr>
          <w:spacing w:val="-5"/>
        </w:rPr>
        <w:t>2]</w:t>
      </w:r>
    </w:p>
    <w:p w14:paraId="0121612C" w14:textId="77777777" w:rsidR="008E2296" w:rsidRDefault="008E2296" w:rsidP="008E2296">
      <w:pPr>
        <w:pStyle w:val="BodyText"/>
      </w:pPr>
    </w:p>
    <w:p w14:paraId="78997C9E" w14:textId="77777777" w:rsidR="008E2296" w:rsidRDefault="008E2296" w:rsidP="008E2296">
      <w:pPr>
        <w:pStyle w:val="BodyText"/>
      </w:pPr>
    </w:p>
    <w:p w14:paraId="334EBCFA" w14:textId="77777777" w:rsidR="008E2296" w:rsidRDefault="008E2296" w:rsidP="008E2296">
      <w:pPr>
        <w:pStyle w:val="BodyText"/>
      </w:pPr>
      <w:r>
        <w:t>#</w:t>
      </w:r>
      <w:r>
        <w:rPr>
          <w:spacing w:val="-15"/>
        </w:rPr>
        <w:t xml:space="preserve"> </w:t>
      </w:r>
      <w:r>
        <w:t>Train/Test</w:t>
      </w:r>
      <w:r>
        <w:rPr>
          <w:spacing w:val="-13"/>
        </w:rPr>
        <w:t xml:space="preserve"> </w:t>
      </w:r>
      <w:r>
        <w:rPr>
          <w:spacing w:val="-2"/>
        </w:rPr>
        <w:t>split</w:t>
      </w:r>
    </w:p>
    <w:p w14:paraId="6EB48055" w14:textId="77777777" w:rsidR="008E2296" w:rsidRDefault="008E2296" w:rsidP="008E2296">
      <w:pPr>
        <w:pStyle w:val="BodyText"/>
      </w:pPr>
    </w:p>
    <w:p w14:paraId="1DAC41F4" w14:textId="77777777" w:rsidR="008E2296" w:rsidRDefault="008E2296" w:rsidP="008E2296">
      <w:pPr>
        <w:pStyle w:val="BodyText"/>
      </w:pPr>
      <w:proofErr w:type="spellStart"/>
      <w:r>
        <w:t>X_train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X_test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y_train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y_test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train_test_split</w:t>
      </w:r>
      <w:proofErr w:type="spellEnd"/>
      <w:r>
        <w:t>(X,</w:t>
      </w:r>
      <w:r>
        <w:rPr>
          <w:spacing w:val="-2"/>
        </w:rPr>
        <w:t xml:space="preserve"> </w:t>
      </w:r>
      <w:r>
        <w:t>y,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test_size</w:t>
      </w:r>
      <w:proofErr w:type="spellEnd"/>
      <w:r>
        <w:rPr>
          <w:spacing w:val="-2"/>
        </w:rPr>
        <w:t>=0.2)</w:t>
      </w:r>
    </w:p>
    <w:p w14:paraId="746AF7E4" w14:textId="77777777" w:rsidR="008E2296" w:rsidRDefault="008E2296" w:rsidP="008E2296">
      <w:pPr>
        <w:pStyle w:val="BodyText"/>
      </w:pPr>
    </w:p>
    <w:p w14:paraId="46B4E641" w14:textId="77777777" w:rsidR="008E2296" w:rsidRDefault="008E2296" w:rsidP="008E2296">
      <w:pPr>
        <w:pStyle w:val="BodyText"/>
      </w:pPr>
    </w:p>
    <w:p w14:paraId="24F23258" w14:textId="77777777" w:rsidR="008E2296" w:rsidRDefault="008E2296" w:rsidP="008E2296">
      <w:pPr>
        <w:pStyle w:val="BodyText"/>
      </w:pPr>
    </w:p>
    <w:p w14:paraId="7A820E91" w14:textId="77777777" w:rsidR="008E2296" w:rsidRDefault="008E2296" w:rsidP="008E2296">
      <w:pPr>
        <w:pStyle w:val="BodyText"/>
        <w:spacing w:line="480" w:lineRule="auto"/>
        <w:ind w:right="7255"/>
      </w:pPr>
      <w:r>
        <w:t xml:space="preserve"># Logistic Regression model </w:t>
      </w:r>
      <w:proofErr w:type="spellStart"/>
      <w:r>
        <w:t>model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LogisticRegression</w:t>
      </w:r>
      <w:proofErr w:type="spellEnd"/>
      <w:r>
        <w:t xml:space="preserve">() </w:t>
      </w:r>
      <w:proofErr w:type="spellStart"/>
      <w:r>
        <w:t>model.fit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)</w:t>
      </w:r>
    </w:p>
    <w:p w14:paraId="6A75BE25" w14:textId="77777777" w:rsidR="008E2296" w:rsidRDefault="008E2296" w:rsidP="008E2296">
      <w:pPr>
        <w:pStyle w:val="BodyText"/>
      </w:pPr>
    </w:p>
    <w:p w14:paraId="420C79D1" w14:textId="77777777" w:rsidR="008E2296" w:rsidRDefault="008E2296" w:rsidP="008E2296">
      <w:pPr>
        <w:pStyle w:val="BodyText"/>
      </w:pPr>
    </w:p>
    <w:p w14:paraId="73AA21BC" w14:textId="77777777" w:rsidR="008E2296" w:rsidRDefault="008E2296" w:rsidP="008E2296">
      <w:pPr>
        <w:pStyle w:val="BodyText"/>
      </w:pPr>
      <w:r>
        <w:t xml:space="preserve"># Predict and </w:t>
      </w:r>
      <w:r>
        <w:rPr>
          <w:spacing w:val="-2"/>
        </w:rPr>
        <w:t>evaluate</w:t>
      </w:r>
    </w:p>
    <w:p w14:paraId="60DD2F31" w14:textId="77777777" w:rsidR="008E2296" w:rsidRDefault="008E2296" w:rsidP="008E2296">
      <w:pPr>
        <w:pStyle w:val="BodyText"/>
      </w:pPr>
    </w:p>
    <w:p w14:paraId="20685B6C" w14:textId="77777777" w:rsidR="008E2296" w:rsidRDefault="008E2296" w:rsidP="008E2296">
      <w:pPr>
        <w:pStyle w:val="BodyText"/>
      </w:pPr>
      <w:proofErr w:type="spellStart"/>
      <w:r>
        <w:t>y_pred</w:t>
      </w:r>
      <w:proofErr w:type="spellEnd"/>
      <w:r>
        <w:t xml:space="preserve"> = </w:t>
      </w:r>
      <w:proofErr w:type="spellStart"/>
      <w:r>
        <w:rPr>
          <w:spacing w:val="-2"/>
        </w:rPr>
        <w:t>model.predict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X_test</w:t>
      </w:r>
      <w:proofErr w:type="spellEnd"/>
      <w:r>
        <w:rPr>
          <w:spacing w:val="-2"/>
        </w:rPr>
        <w:t>)</w:t>
      </w:r>
    </w:p>
    <w:p w14:paraId="5E87F1EF" w14:textId="77777777" w:rsidR="008E2296" w:rsidRDefault="008E2296" w:rsidP="008E2296">
      <w:pPr>
        <w:pStyle w:val="BodyText"/>
      </w:pPr>
    </w:p>
    <w:p w14:paraId="20594467" w14:textId="77777777" w:rsidR="008E2296" w:rsidRDefault="008E2296" w:rsidP="008E2296">
      <w:pPr>
        <w:pStyle w:val="BodyText"/>
      </w:pPr>
      <w:r>
        <w:t xml:space="preserve">print("Accuracy:", </w:t>
      </w:r>
      <w:proofErr w:type="spellStart"/>
      <w:r>
        <w:t>accuracy_score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rPr>
          <w:spacing w:val="-2"/>
        </w:rPr>
        <w:t>y_pred</w:t>
      </w:r>
      <w:proofErr w:type="spellEnd"/>
      <w:r>
        <w:rPr>
          <w:spacing w:val="-2"/>
        </w:rPr>
        <w:t>))</w:t>
      </w:r>
    </w:p>
    <w:p w14:paraId="3DCC4F06" w14:textId="77777777" w:rsidR="008E2296" w:rsidRDefault="008E2296" w:rsidP="004814E0">
      <w:pPr>
        <w:pStyle w:val="BodyText"/>
        <w:sectPr w:rsidR="008E2296" w:rsidSect="004814E0">
          <w:pgSz w:w="12240" w:h="15840"/>
          <w:pgMar w:top="128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620067DA" w14:textId="77777777" w:rsidR="004814E0" w:rsidRDefault="004814E0" w:rsidP="004814E0">
      <w:pPr>
        <w:spacing w:before="60"/>
        <w:ind w:left="613" w:right="627"/>
        <w:jc w:val="center"/>
        <w:rPr>
          <w:b/>
          <w:sz w:val="24"/>
        </w:rPr>
      </w:pPr>
      <w:bookmarkStart w:id="16" w:name="Program_6_"/>
      <w:bookmarkEnd w:id="16"/>
      <w:r>
        <w:rPr>
          <w:b/>
          <w:sz w:val="24"/>
          <w:u w:val="single"/>
        </w:rPr>
        <w:lastRenderedPageBreak/>
        <w:t>Program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6</w:t>
      </w:r>
    </w:p>
    <w:p w14:paraId="449D0BC2" w14:textId="77777777" w:rsidR="004814E0" w:rsidRDefault="004814E0" w:rsidP="004814E0">
      <w:pPr>
        <w:pStyle w:val="BodyText"/>
        <w:spacing w:before="275"/>
        <w:rPr>
          <w:b/>
        </w:rPr>
      </w:pPr>
    </w:p>
    <w:p w14:paraId="57D8EB17" w14:textId="77777777" w:rsidR="004814E0" w:rsidRDefault="004814E0" w:rsidP="004814E0">
      <w:pPr>
        <w:pStyle w:val="BodyText"/>
        <w:spacing w:before="1"/>
      </w:pPr>
      <w:r>
        <w:t xml:space="preserve">Build KNN Classification model for a given </w:t>
      </w:r>
      <w:r>
        <w:rPr>
          <w:spacing w:val="-2"/>
        </w:rPr>
        <w:t>dataset</w:t>
      </w:r>
    </w:p>
    <w:p w14:paraId="37BFB47D" w14:textId="77777777" w:rsidR="004814E0" w:rsidRDefault="004814E0" w:rsidP="004814E0">
      <w:pPr>
        <w:pStyle w:val="BodyText"/>
      </w:pPr>
    </w:p>
    <w:p w14:paraId="507BDECC" w14:textId="77777777" w:rsidR="004814E0" w:rsidRDefault="004814E0" w:rsidP="004814E0">
      <w:pPr>
        <w:pStyle w:val="BodyText"/>
      </w:pPr>
    </w:p>
    <w:p w14:paraId="3B1F2B93" w14:textId="77777777" w:rsidR="004814E0" w:rsidRDefault="004814E0" w:rsidP="004814E0">
      <w:pPr>
        <w:pStyle w:val="BodyText"/>
        <w:spacing w:before="55"/>
      </w:pPr>
    </w:p>
    <w:p w14:paraId="35D77CB8" w14:textId="77777777" w:rsidR="004814E0" w:rsidRDefault="004814E0" w:rsidP="004814E0">
      <w:pPr>
        <w:rPr>
          <w:b/>
          <w:sz w:val="24"/>
        </w:rPr>
      </w:pPr>
      <w:r>
        <w:rPr>
          <w:b/>
          <w:spacing w:val="-2"/>
          <w:sz w:val="24"/>
        </w:rPr>
        <w:t>Screenshot:</w:t>
      </w:r>
    </w:p>
    <w:p w14:paraId="26D88247" w14:textId="77777777" w:rsidR="004814E0" w:rsidRDefault="004814E0" w:rsidP="004814E0">
      <w:pPr>
        <w:pStyle w:val="BodyText"/>
        <w:spacing w:before="5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69504" behindDoc="1" locked="0" layoutInCell="1" allowOverlap="1" wp14:anchorId="5313F098" wp14:editId="58E4880F">
            <wp:simplePos x="0" y="0"/>
            <wp:positionH relativeFrom="page">
              <wp:posOffset>2201369</wp:posOffset>
            </wp:positionH>
            <wp:positionV relativeFrom="paragraph">
              <wp:posOffset>196215</wp:posOffset>
            </wp:positionV>
            <wp:extent cx="3319436" cy="5815012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436" cy="58150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B0A92B1" w14:textId="77777777" w:rsidR="004814E0" w:rsidRDefault="004814E0" w:rsidP="004814E0">
      <w:pPr>
        <w:pStyle w:val="BodyText"/>
        <w:rPr>
          <w:b/>
          <w:sz w:val="20"/>
        </w:rPr>
        <w:sectPr w:rsidR="004814E0" w:rsidSect="004814E0">
          <w:pgSz w:w="12240" w:h="15840"/>
          <w:pgMar w:top="128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1568EDCE" w14:textId="356F7240" w:rsidR="004814E0" w:rsidRDefault="004814E0" w:rsidP="008E2296">
      <w:pPr>
        <w:pStyle w:val="BodyText"/>
        <w:ind w:left="2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59E0886" wp14:editId="57C26D36">
            <wp:extent cx="3639645" cy="6138756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645" cy="613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A70A" w14:textId="77777777" w:rsidR="004814E0" w:rsidRDefault="004814E0" w:rsidP="004814E0">
      <w:pPr>
        <w:pStyle w:val="BodyText"/>
        <w:rPr>
          <w:sz w:val="20"/>
        </w:rPr>
        <w:sectPr w:rsidR="004814E0" w:rsidSect="004814E0">
          <w:pgSz w:w="12240" w:h="15840"/>
          <w:pgMar w:top="136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3F45D1A0" w14:textId="77777777" w:rsidR="004814E0" w:rsidRDefault="004814E0" w:rsidP="004814E0">
      <w:pPr>
        <w:spacing w:before="1"/>
        <w:rPr>
          <w:b/>
          <w:sz w:val="24"/>
        </w:rPr>
      </w:pPr>
      <w:r>
        <w:rPr>
          <w:b/>
          <w:spacing w:val="-2"/>
          <w:sz w:val="24"/>
        </w:rPr>
        <w:lastRenderedPageBreak/>
        <w:t>Code:</w:t>
      </w:r>
    </w:p>
    <w:p w14:paraId="7487AD41" w14:textId="77777777" w:rsidR="004814E0" w:rsidRDefault="004814E0" w:rsidP="004814E0">
      <w:pPr>
        <w:spacing w:before="276"/>
        <w:rPr>
          <w:b/>
          <w:sz w:val="24"/>
        </w:rPr>
      </w:pPr>
      <w:r>
        <w:rPr>
          <w:b/>
          <w:spacing w:val="-5"/>
          <w:sz w:val="24"/>
        </w:rPr>
        <w:t>KNN</w:t>
      </w:r>
    </w:p>
    <w:p w14:paraId="140E976B" w14:textId="77777777" w:rsidR="004814E0" w:rsidRDefault="004814E0" w:rsidP="004814E0">
      <w:pPr>
        <w:pStyle w:val="BodyText"/>
        <w:rPr>
          <w:b/>
        </w:rPr>
      </w:pPr>
    </w:p>
    <w:p w14:paraId="0ED3A0A4" w14:textId="77777777" w:rsidR="004814E0" w:rsidRDefault="004814E0" w:rsidP="004814E0">
      <w:pPr>
        <w:pStyle w:val="BodyText"/>
      </w:pPr>
      <w:r>
        <w:t xml:space="preserve">import </w:t>
      </w:r>
      <w:proofErr w:type="spellStart"/>
      <w:r>
        <w:t>numpy</w:t>
      </w:r>
      <w:proofErr w:type="spellEnd"/>
      <w:r>
        <w:t xml:space="preserve"> as </w:t>
      </w:r>
      <w:r>
        <w:rPr>
          <w:spacing w:val="-5"/>
        </w:rPr>
        <w:t>np</w:t>
      </w:r>
    </w:p>
    <w:p w14:paraId="67C672F7" w14:textId="77777777" w:rsidR="004814E0" w:rsidRDefault="004814E0" w:rsidP="004814E0">
      <w:pPr>
        <w:pStyle w:val="BodyText"/>
      </w:pPr>
    </w:p>
    <w:p w14:paraId="43356132" w14:textId="77777777" w:rsidR="004814E0" w:rsidRDefault="004814E0" w:rsidP="004814E0">
      <w:pPr>
        <w:pStyle w:val="BodyText"/>
      </w:pPr>
      <w:r>
        <w:t xml:space="preserve">from collections import </w:t>
      </w:r>
      <w:r>
        <w:rPr>
          <w:spacing w:val="-2"/>
        </w:rPr>
        <w:t>Counter</w:t>
      </w:r>
    </w:p>
    <w:p w14:paraId="71DE917B" w14:textId="77777777" w:rsidR="004814E0" w:rsidRDefault="004814E0" w:rsidP="004814E0">
      <w:pPr>
        <w:pStyle w:val="BodyText"/>
      </w:pPr>
    </w:p>
    <w:p w14:paraId="027FFF1E" w14:textId="77777777" w:rsidR="004814E0" w:rsidRDefault="004814E0" w:rsidP="004814E0">
      <w:pPr>
        <w:pStyle w:val="BodyText"/>
      </w:pPr>
    </w:p>
    <w:p w14:paraId="036AD6E0" w14:textId="77777777" w:rsidR="004814E0" w:rsidRDefault="004814E0" w:rsidP="004814E0">
      <w:pPr>
        <w:pStyle w:val="BodyText"/>
      </w:pPr>
    </w:p>
    <w:p w14:paraId="649E07EC" w14:textId="77777777" w:rsidR="008E2296" w:rsidRDefault="004814E0" w:rsidP="008E2296">
      <w:pPr>
        <w:pStyle w:val="BodyText"/>
        <w:rPr>
          <w:spacing w:val="-4"/>
        </w:rPr>
      </w:pPr>
      <w:r>
        <w:t xml:space="preserve">class </w:t>
      </w:r>
      <w:r>
        <w:rPr>
          <w:spacing w:val="-4"/>
        </w:rPr>
        <w:t>KNN:</w:t>
      </w:r>
    </w:p>
    <w:p w14:paraId="083A7123" w14:textId="77777777" w:rsidR="008E2296" w:rsidRDefault="008E2296" w:rsidP="008E2296">
      <w:pPr>
        <w:pStyle w:val="BodyText"/>
        <w:rPr>
          <w:spacing w:val="-4"/>
        </w:rPr>
      </w:pPr>
    </w:p>
    <w:p w14:paraId="017EC6DB" w14:textId="1DA2C3B3" w:rsidR="004814E0" w:rsidRDefault="004814E0" w:rsidP="008E2296">
      <w:pPr>
        <w:pStyle w:val="BodyText"/>
      </w:pPr>
      <w:r>
        <w:t>def</w:t>
      </w:r>
      <w:r>
        <w:rPr>
          <w:spacing w:val="-4"/>
        </w:rPr>
        <w:t xml:space="preserve"> </w:t>
      </w:r>
      <w:r>
        <w:rPr>
          <w:spacing w:val="80"/>
          <w:w w:val="150"/>
          <w:u w:val="single"/>
        </w:rPr>
        <w:t xml:space="preserve"> </w:t>
      </w:r>
      <w:proofErr w:type="spellStart"/>
      <w:r>
        <w:t>init</w:t>
      </w:r>
      <w:proofErr w:type="spellEnd"/>
      <w:r>
        <w:rPr>
          <w:spacing w:val="80"/>
          <w:w w:val="150"/>
          <w:u w:val="single"/>
        </w:rPr>
        <w:t xml:space="preserve"> </w:t>
      </w:r>
      <w:r>
        <w:t>(self,</w:t>
      </w:r>
      <w:r>
        <w:rPr>
          <w:spacing w:val="-4"/>
        </w:rPr>
        <w:t xml:space="preserve"> </w:t>
      </w:r>
      <w:r>
        <w:t xml:space="preserve">k=3): </w:t>
      </w:r>
      <w:proofErr w:type="spellStart"/>
      <w:r>
        <w:t>self.k</w:t>
      </w:r>
      <w:proofErr w:type="spellEnd"/>
      <w:r>
        <w:t xml:space="preserve"> = k</w:t>
      </w:r>
    </w:p>
    <w:p w14:paraId="779F80A1" w14:textId="77777777" w:rsidR="004814E0" w:rsidRDefault="004814E0" w:rsidP="004814E0">
      <w:pPr>
        <w:pStyle w:val="BodyText"/>
      </w:pPr>
    </w:p>
    <w:p w14:paraId="3D16AA78" w14:textId="77777777" w:rsidR="004814E0" w:rsidRDefault="004814E0" w:rsidP="004814E0">
      <w:pPr>
        <w:pStyle w:val="BodyText"/>
      </w:pPr>
    </w:p>
    <w:p w14:paraId="2996A2AC" w14:textId="77777777" w:rsidR="004814E0" w:rsidRDefault="004814E0" w:rsidP="004814E0">
      <w:pPr>
        <w:pStyle w:val="BodyText"/>
        <w:spacing w:line="480" w:lineRule="auto"/>
        <w:ind w:left="480" w:right="7394" w:hanging="240"/>
      </w:pPr>
      <w:r>
        <w:t xml:space="preserve">def fit(self, X, y): </w:t>
      </w:r>
      <w:proofErr w:type="spellStart"/>
      <w:r>
        <w:t>self.X_train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np.array</w:t>
      </w:r>
      <w:proofErr w:type="spellEnd"/>
      <w:r>
        <w:t xml:space="preserve">(X) </w:t>
      </w:r>
      <w:proofErr w:type="spellStart"/>
      <w:r>
        <w:t>self.y_train</w:t>
      </w:r>
      <w:proofErr w:type="spellEnd"/>
      <w:r>
        <w:t xml:space="preserve"> = </w:t>
      </w:r>
      <w:proofErr w:type="spellStart"/>
      <w:r>
        <w:t>np.array</w:t>
      </w:r>
      <w:proofErr w:type="spellEnd"/>
      <w:r>
        <w:t>(y)</w:t>
      </w:r>
    </w:p>
    <w:p w14:paraId="12EB7B9A" w14:textId="77777777" w:rsidR="004814E0" w:rsidRDefault="004814E0" w:rsidP="004814E0">
      <w:pPr>
        <w:pStyle w:val="BodyText"/>
      </w:pPr>
    </w:p>
    <w:p w14:paraId="6EF171A0" w14:textId="77777777" w:rsidR="004814E0" w:rsidRDefault="004814E0" w:rsidP="004814E0">
      <w:pPr>
        <w:pStyle w:val="BodyText"/>
      </w:pPr>
    </w:p>
    <w:p w14:paraId="3FA0E72F" w14:textId="77777777" w:rsidR="004814E0" w:rsidRDefault="004814E0" w:rsidP="004814E0">
      <w:pPr>
        <w:pStyle w:val="BodyText"/>
        <w:spacing w:line="480" w:lineRule="auto"/>
        <w:ind w:left="480" w:right="6161" w:hanging="240"/>
      </w:pPr>
      <w:r>
        <w:t xml:space="preserve">def </w:t>
      </w:r>
      <w:proofErr w:type="spellStart"/>
      <w:r>
        <w:t>euclidean_distance</w:t>
      </w:r>
      <w:proofErr w:type="spellEnd"/>
      <w:r>
        <w:t>(self, x1, x2): return</w:t>
      </w:r>
      <w:r>
        <w:rPr>
          <w:spacing w:val="-8"/>
        </w:rPr>
        <w:t xml:space="preserve"> </w:t>
      </w:r>
      <w:proofErr w:type="spellStart"/>
      <w:r>
        <w:t>np.sqrt</w:t>
      </w:r>
      <w:proofErr w:type="spellEnd"/>
      <w:r>
        <w:t>(</w:t>
      </w:r>
      <w:proofErr w:type="spellStart"/>
      <w:r>
        <w:t>np.sum</w:t>
      </w:r>
      <w:proofErr w:type="spellEnd"/>
      <w:r>
        <w:t>((x1</w:t>
      </w:r>
      <w:r>
        <w:rPr>
          <w:spacing w:val="-8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x2)</w:t>
      </w:r>
      <w:r>
        <w:rPr>
          <w:spacing w:val="-8"/>
        </w:rPr>
        <w:t xml:space="preserve"> </w:t>
      </w:r>
      <w:r>
        <w:t>**</w:t>
      </w:r>
      <w:r>
        <w:rPr>
          <w:spacing w:val="-8"/>
        </w:rPr>
        <w:t xml:space="preserve"> </w:t>
      </w:r>
      <w:r>
        <w:t>2))</w:t>
      </w:r>
    </w:p>
    <w:p w14:paraId="1AD1CAD2" w14:textId="77777777" w:rsidR="004814E0" w:rsidRDefault="004814E0" w:rsidP="004814E0">
      <w:pPr>
        <w:pStyle w:val="BodyText"/>
      </w:pPr>
    </w:p>
    <w:p w14:paraId="7D5E9E78" w14:textId="77777777" w:rsidR="004814E0" w:rsidRDefault="004814E0" w:rsidP="004814E0">
      <w:pPr>
        <w:pStyle w:val="BodyText"/>
      </w:pPr>
    </w:p>
    <w:p w14:paraId="31F26D09" w14:textId="77777777" w:rsidR="004814E0" w:rsidRDefault="004814E0" w:rsidP="004814E0">
      <w:pPr>
        <w:pStyle w:val="BodyText"/>
        <w:ind w:left="240"/>
      </w:pPr>
      <w:r>
        <w:t xml:space="preserve">def predict(self, </w:t>
      </w:r>
      <w:r>
        <w:rPr>
          <w:spacing w:val="-5"/>
        </w:rPr>
        <w:t>X):</w:t>
      </w:r>
    </w:p>
    <w:p w14:paraId="3C4DCD75" w14:textId="77777777" w:rsidR="004814E0" w:rsidRDefault="004814E0" w:rsidP="004814E0">
      <w:pPr>
        <w:pStyle w:val="BodyText"/>
      </w:pPr>
    </w:p>
    <w:p w14:paraId="0FCFDD85" w14:textId="77777777" w:rsidR="004814E0" w:rsidRDefault="004814E0" w:rsidP="004814E0">
      <w:pPr>
        <w:pStyle w:val="BodyText"/>
        <w:spacing w:line="480" w:lineRule="auto"/>
        <w:ind w:left="480" w:right="5958"/>
      </w:pPr>
      <w:r>
        <w:t>predictions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[</w:t>
      </w:r>
      <w:proofErr w:type="spellStart"/>
      <w:r>
        <w:t>self._predict</w:t>
      </w:r>
      <w:proofErr w:type="spellEnd"/>
      <w:r>
        <w:t>(x)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x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 xml:space="preserve">X] return </w:t>
      </w:r>
      <w:proofErr w:type="spellStart"/>
      <w:r>
        <w:t>np.array</w:t>
      </w:r>
      <w:proofErr w:type="spellEnd"/>
      <w:r>
        <w:t>(predictions)</w:t>
      </w:r>
    </w:p>
    <w:p w14:paraId="3471ECE4" w14:textId="77777777" w:rsidR="004814E0" w:rsidRDefault="004814E0" w:rsidP="004814E0">
      <w:pPr>
        <w:pStyle w:val="BodyText"/>
      </w:pPr>
    </w:p>
    <w:p w14:paraId="1199BBCD" w14:textId="77777777" w:rsidR="004814E0" w:rsidRDefault="004814E0" w:rsidP="004814E0">
      <w:pPr>
        <w:pStyle w:val="BodyText"/>
      </w:pPr>
    </w:p>
    <w:p w14:paraId="51C65A33" w14:textId="77777777" w:rsidR="004814E0" w:rsidRDefault="004814E0" w:rsidP="004814E0">
      <w:pPr>
        <w:pStyle w:val="BodyText"/>
        <w:ind w:left="240"/>
      </w:pPr>
      <w:r>
        <w:t xml:space="preserve">def _predict(self, </w:t>
      </w:r>
      <w:r>
        <w:rPr>
          <w:spacing w:val="-5"/>
        </w:rPr>
        <w:t>x):</w:t>
      </w:r>
    </w:p>
    <w:p w14:paraId="417F2F3E" w14:textId="77777777" w:rsidR="004814E0" w:rsidRDefault="004814E0" w:rsidP="004814E0">
      <w:pPr>
        <w:pStyle w:val="BodyText"/>
      </w:pPr>
    </w:p>
    <w:p w14:paraId="474439C3" w14:textId="77777777" w:rsidR="004814E0" w:rsidRDefault="004814E0" w:rsidP="004814E0">
      <w:pPr>
        <w:pStyle w:val="BodyText"/>
        <w:ind w:left="480"/>
      </w:pPr>
      <w:r>
        <w:t xml:space="preserve"># Compute distances to all training </w:t>
      </w:r>
      <w:r>
        <w:rPr>
          <w:spacing w:val="-2"/>
        </w:rPr>
        <w:t>points</w:t>
      </w:r>
    </w:p>
    <w:p w14:paraId="1F68B852" w14:textId="77777777" w:rsidR="004814E0" w:rsidRDefault="004814E0" w:rsidP="004814E0">
      <w:pPr>
        <w:pStyle w:val="BodyText"/>
      </w:pPr>
    </w:p>
    <w:p w14:paraId="0F73EA66" w14:textId="77777777" w:rsidR="004814E0" w:rsidRDefault="004814E0" w:rsidP="004814E0">
      <w:pPr>
        <w:pStyle w:val="BodyText"/>
        <w:ind w:left="480"/>
      </w:pPr>
      <w:r>
        <w:t>distances = [</w:t>
      </w:r>
      <w:proofErr w:type="spellStart"/>
      <w:r>
        <w:t>self.euclidean_distance</w:t>
      </w:r>
      <w:proofErr w:type="spellEnd"/>
      <w:r>
        <w:t xml:space="preserve">(x, </w:t>
      </w:r>
      <w:proofErr w:type="spellStart"/>
      <w:r>
        <w:t>x_train</w:t>
      </w:r>
      <w:proofErr w:type="spellEnd"/>
      <w:r>
        <w:t xml:space="preserve">) for </w:t>
      </w:r>
      <w:proofErr w:type="spellStart"/>
      <w:r>
        <w:t>x_train</w:t>
      </w:r>
      <w:proofErr w:type="spellEnd"/>
      <w:r>
        <w:t xml:space="preserve"> in </w:t>
      </w:r>
      <w:proofErr w:type="spellStart"/>
      <w:r>
        <w:rPr>
          <w:spacing w:val="-2"/>
        </w:rPr>
        <w:t>self.X_train</w:t>
      </w:r>
      <w:proofErr w:type="spellEnd"/>
      <w:r>
        <w:rPr>
          <w:spacing w:val="-2"/>
        </w:rPr>
        <w:t>]</w:t>
      </w:r>
    </w:p>
    <w:p w14:paraId="6CF3FEE7" w14:textId="77777777" w:rsidR="004814E0" w:rsidRDefault="004814E0" w:rsidP="004814E0">
      <w:pPr>
        <w:pStyle w:val="BodyText"/>
      </w:pPr>
    </w:p>
    <w:p w14:paraId="6786D86E" w14:textId="77777777" w:rsidR="004814E0" w:rsidRDefault="004814E0" w:rsidP="004814E0">
      <w:pPr>
        <w:pStyle w:val="BodyText"/>
      </w:pPr>
    </w:p>
    <w:p w14:paraId="3B29DF2F" w14:textId="77777777" w:rsidR="004814E0" w:rsidRDefault="004814E0" w:rsidP="004814E0">
      <w:pPr>
        <w:pStyle w:val="BodyText"/>
      </w:pPr>
    </w:p>
    <w:p w14:paraId="5063E524" w14:textId="77777777" w:rsidR="004814E0" w:rsidRDefault="004814E0" w:rsidP="004814E0">
      <w:pPr>
        <w:pStyle w:val="BodyText"/>
        <w:spacing w:line="480" w:lineRule="auto"/>
        <w:ind w:left="480" w:right="5958"/>
      </w:pPr>
      <w:r>
        <w:t xml:space="preserve"># Get indices of k nearest neighbors </w:t>
      </w:r>
      <w:proofErr w:type="spellStart"/>
      <w:r>
        <w:lastRenderedPageBreak/>
        <w:t>k_indices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np.argsort</w:t>
      </w:r>
      <w:proofErr w:type="spellEnd"/>
      <w:r>
        <w:t>(distances)[:</w:t>
      </w:r>
      <w:proofErr w:type="spellStart"/>
      <w:r>
        <w:t>self.k</w:t>
      </w:r>
      <w:proofErr w:type="spellEnd"/>
      <w:r>
        <w:t>]</w:t>
      </w:r>
    </w:p>
    <w:p w14:paraId="235A7277" w14:textId="77777777" w:rsidR="004814E0" w:rsidRDefault="004814E0" w:rsidP="004814E0">
      <w:pPr>
        <w:pStyle w:val="BodyText"/>
      </w:pPr>
    </w:p>
    <w:p w14:paraId="5FE617A5" w14:textId="77777777" w:rsidR="004814E0" w:rsidRDefault="004814E0" w:rsidP="004814E0">
      <w:pPr>
        <w:pStyle w:val="BodyText"/>
      </w:pPr>
    </w:p>
    <w:p w14:paraId="1925FBAC" w14:textId="77777777" w:rsidR="004814E0" w:rsidRDefault="004814E0" w:rsidP="004814E0">
      <w:pPr>
        <w:pStyle w:val="BodyText"/>
        <w:ind w:left="480"/>
      </w:pPr>
      <w:r>
        <w:t xml:space="preserve"># Get the labels of those </w:t>
      </w:r>
      <w:r>
        <w:rPr>
          <w:spacing w:val="-2"/>
        </w:rPr>
        <w:t>neighbors</w:t>
      </w:r>
    </w:p>
    <w:p w14:paraId="6134AA15" w14:textId="77777777" w:rsidR="004814E0" w:rsidRDefault="004814E0" w:rsidP="004814E0">
      <w:pPr>
        <w:pStyle w:val="BodyText"/>
      </w:pPr>
    </w:p>
    <w:p w14:paraId="24D5F6B1" w14:textId="77777777" w:rsidR="008E2296" w:rsidRDefault="004814E0" w:rsidP="008E2296">
      <w:pPr>
        <w:pStyle w:val="BodyText"/>
        <w:ind w:left="480"/>
        <w:rPr>
          <w:spacing w:val="-2"/>
        </w:rPr>
      </w:pPr>
      <w:proofErr w:type="spellStart"/>
      <w:r>
        <w:t>k_nearest_labels</w:t>
      </w:r>
      <w:proofErr w:type="spellEnd"/>
      <w:r>
        <w:t xml:space="preserve"> = [</w:t>
      </w:r>
      <w:proofErr w:type="spellStart"/>
      <w:r>
        <w:t>self.y_train</w:t>
      </w:r>
      <w:proofErr w:type="spellEnd"/>
      <w:r>
        <w:t>[</w:t>
      </w:r>
      <w:proofErr w:type="spellStart"/>
      <w:r>
        <w:t>i</w:t>
      </w:r>
      <w:proofErr w:type="spellEnd"/>
      <w:r>
        <w:t xml:space="preserve">] for </w:t>
      </w:r>
      <w:proofErr w:type="spellStart"/>
      <w:r>
        <w:t>i</w:t>
      </w:r>
      <w:proofErr w:type="spellEnd"/>
      <w:r>
        <w:t xml:space="preserve"> in </w:t>
      </w:r>
      <w:proofErr w:type="spellStart"/>
      <w:r>
        <w:rPr>
          <w:spacing w:val="-2"/>
        </w:rPr>
        <w:t>k_indices</w:t>
      </w:r>
      <w:proofErr w:type="spellEnd"/>
      <w:r>
        <w:rPr>
          <w:spacing w:val="-2"/>
        </w:rPr>
        <w:t>]</w:t>
      </w:r>
    </w:p>
    <w:p w14:paraId="3CC0A250" w14:textId="77777777" w:rsidR="008E2296" w:rsidRDefault="008E2296" w:rsidP="008E2296">
      <w:pPr>
        <w:pStyle w:val="BodyText"/>
        <w:ind w:left="480"/>
        <w:rPr>
          <w:spacing w:val="-2"/>
        </w:rPr>
      </w:pPr>
    </w:p>
    <w:p w14:paraId="5C6F6B72" w14:textId="3F65BAEB" w:rsidR="004814E0" w:rsidRDefault="004814E0" w:rsidP="008E2296">
      <w:pPr>
        <w:pStyle w:val="BodyText"/>
        <w:ind w:left="480"/>
      </w:pPr>
      <w:r>
        <w:t xml:space="preserve"># Return the most common </w:t>
      </w:r>
      <w:r>
        <w:rPr>
          <w:spacing w:val="-2"/>
        </w:rPr>
        <w:t>label</w:t>
      </w:r>
    </w:p>
    <w:p w14:paraId="3979D812" w14:textId="77777777" w:rsidR="004814E0" w:rsidRDefault="004814E0" w:rsidP="004814E0">
      <w:pPr>
        <w:pStyle w:val="BodyText"/>
        <w:spacing w:before="276" w:line="480" w:lineRule="auto"/>
        <w:ind w:left="480" w:right="3541"/>
      </w:pPr>
      <w:proofErr w:type="spellStart"/>
      <w:r>
        <w:t>most_common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r>
        <w:t>Counter(</w:t>
      </w:r>
      <w:proofErr w:type="spellStart"/>
      <w:r>
        <w:t>k_nearest_labels</w:t>
      </w:r>
      <w:proofErr w:type="spellEnd"/>
      <w:r>
        <w:t>).</w:t>
      </w:r>
      <w:proofErr w:type="spellStart"/>
      <w:r>
        <w:t>most_common</w:t>
      </w:r>
      <w:proofErr w:type="spellEnd"/>
      <w:r>
        <w:t xml:space="preserve">(1) return </w:t>
      </w:r>
      <w:proofErr w:type="spellStart"/>
      <w:r>
        <w:t>most_common</w:t>
      </w:r>
      <w:proofErr w:type="spellEnd"/>
      <w:r>
        <w:t>[0][0]</w:t>
      </w:r>
    </w:p>
    <w:p w14:paraId="1262F459" w14:textId="77777777" w:rsidR="004814E0" w:rsidRDefault="004814E0" w:rsidP="004814E0">
      <w:pPr>
        <w:pStyle w:val="BodyText"/>
      </w:pPr>
    </w:p>
    <w:p w14:paraId="7944AA95" w14:textId="77777777" w:rsidR="004814E0" w:rsidRDefault="004814E0" w:rsidP="004814E0">
      <w:pPr>
        <w:pStyle w:val="BodyText"/>
      </w:pPr>
    </w:p>
    <w:p w14:paraId="5A51156E" w14:textId="77777777" w:rsidR="004814E0" w:rsidRDefault="004814E0" w:rsidP="004814E0">
      <w:pPr>
        <w:pStyle w:val="BodyText"/>
        <w:spacing w:line="480" w:lineRule="auto"/>
        <w:ind w:right="5547"/>
      </w:pPr>
      <w:r>
        <w:t xml:space="preserve"># Sample dataset (like a mini version of Iris) </w:t>
      </w:r>
      <w:proofErr w:type="spellStart"/>
      <w:r>
        <w:t>X_train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[[1,</w:t>
      </w:r>
      <w:r>
        <w:rPr>
          <w:spacing w:val="-3"/>
        </w:rPr>
        <w:t xml:space="preserve"> </w:t>
      </w:r>
      <w:r>
        <w:t>2],</w:t>
      </w:r>
      <w:r>
        <w:rPr>
          <w:spacing w:val="-3"/>
        </w:rPr>
        <w:t xml:space="preserve"> </w:t>
      </w:r>
      <w:r>
        <w:t>[2,</w:t>
      </w:r>
      <w:r>
        <w:rPr>
          <w:spacing w:val="-3"/>
        </w:rPr>
        <w:t xml:space="preserve"> </w:t>
      </w:r>
      <w:r>
        <w:t>3],</w:t>
      </w:r>
      <w:r>
        <w:rPr>
          <w:spacing w:val="-3"/>
        </w:rPr>
        <w:t xml:space="preserve"> </w:t>
      </w:r>
      <w:r>
        <w:t>[3,</w:t>
      </w:r>
      <w:r>
        <w:rPr>
          <w:spacing w:val="-3"/>
        </w:rPr>
        <w:t xml:space="preserve"> </w:t>
      </w:r>
      <w:r>
        <w:t>1],</w:t>
      </w:r>
      <w:r>
        <w:rPr>
          <w:spacing w:val="-3"/>
        </w:rPr>
        <w:t xml:space="preserve"> </w:t>
      </w:r>
      <w:r>
        <w:t>[6,</w:t>
      </w:r>
      <w:r>
        <w:rPr>
          <w:spacing w:val="-3"/>
        </w:rPr>
        <w:t xml:space="preserve"> </w:t>
      </w:r>
      <w:r>
        <w:t>5],</w:t>
      </w:r>
      <w:r>
        <w:rPr>
          <w:spacing w:val="-3"/>
        </w:rPr>
        <w:t xml:space="preserve"> </w:t>
      </w:r>
      <w:r>
        <w:t>[7,</w:t>
      </w:r>
      <w:r>
        <w:rPr>
          <w:spacing w:val="-3"/>
        </w:rPr>
        <w:t xml:space="preserve"> </w:t>
      </w:r>
      <w:r>
        <w:t>7],</w:t>
      </w:r>
      <w:r>
        <w:rPr>
          <w:spacing w:val="-3"/>
        </w:rPr>
        <w:t xml:space="preserve"> </w:t>
      </w:r>
      <w:r>
        <w:t>[8,</w:t>
      </w:r>
      <w:r>
        <w:rPr>
          <w:spacing w:val="-3"/>
        </w:rPr>
        <w:t xml:space="preserve"> </w:t>
      </w:r>
      <w:r>
        <w:t>6]]</w:t>
      </w:r>
    </w:p>
    <w:p w14:paraId="73B00E2D" w14:textId="77777777" w:rsidR="004814E0" w:rsidRDefault="004814E0" w:rsidP="004814E0">
      <w:pPr>
        <w:pStyle w:val="BodyText"/>
      </w:pPr>
      <w:proofErr w:type="spellStart"/>
      <w:r>
        <w:t>y_train</w:t>
      </w:r>
      <w:proofErr w:type="spellEnd"/>
      <w:r>
        <w:t xml:space="preserve"> = [0, 0, 0, 1, 1, </w:t>
      </w:r>
      <w:r>
        <w:rPr>
          <w:spacing w:val="-5"/>
        </w:rPr>
        <w:t>1]</w:t>
      </w:r>
    </w:p>
    <w:p w14:paraId="441CBFCB" w14:textId="77777777" w:rsidR="004814E0" w:rsidRDefault="004814E0" w:rsidP="004814E0">
      <w:pPr>
        <w:pStyle w:val="BodyText"/>
      </w:pPr>
    </w:p>
    <w:p w14:paraId="1DF6BADF" w14:textId="77777777" w:rsidR="004814E0" w:rsidRDefault="004814E0" w:rsidP="004814E0">
      <w:pPr>
        <w:pStyle w:val="BodyText"/>
      </w:pPr>
    </w:p>
    <w:p w14:paraId="1D6BB49C" w14:textId="77777777" w:rsidR="004814E0" w:rsidRDefault="004814E0" w:rsidP="004814E0">
      <w:pPr>
        <w:pStyle w:val="BodyText"/>
      </w:pPr>
    </w:p>
    <w:p w14:paraId="47FC95F8" w14:textId="77777777" w:rsidR="004814E0" w:rsidRDefault="004814E0" w:rsidP="004814E0">
      <w:pPr>
        <w:pStyle w:val="BodyText"/>
      </w:pPr>
      <w:r>
        <w:t>#</w:t>
      </w:r>
      <w:r>
        <w:rPr>
          <w:spacing w:val="-9"/>
        </w:rPr>
        <w:t xml:space="preserve"> </w:t>
      </w:r>
      <w:r>
        <w:t>Test</w:t>
      </w:r>
      <w:r>
        <w:rPr>
          <w:spacing w:val="-8"/>
        </w:rPr>
        <w:t xml:space="preserve"> </w:t>
      </w:r>
      <w:r>
        <w:rPr>
          <w:spacing w:val="-4"/>
        </w:rPr>
        <w:t>data</w:t>
      </w:r>
    </w:p>
    <w:p w14:paraId="40122801" w14:textId="77777777" w:rsidR="004814E0" w:rsidRDefault="004814E0" w:rsidP="004814E0">
      <w:pPr>
        <w:pStyle w:val="BodyText"/>
      </w:pPr>
    </w:p>
    <w:p w14:paraId="13959132" w14:textId="77777777" w:rsidR="004814E0" w:rsidRDefault="004814E0" w:rsidP="004814E0">
      <w:pPr>
        <w:pStyle w:val="BodyText"/>
      </w:pPr>
      <w:proofErr w:type="spellStart"/>
      <w:r>
        <w:t>X_test</w:t>
      </w:r>
      <w:proofErr w:type="spellEnd"/>
      <w:r>
        <w:t xml:space="preserve"> = [[5, 5], [1, </w:t>
      </w:r>
      <w:r>
        <w:rPr>
          <w:spacing w:val="-5"/>
        </w:rPr>
        <w:t>1]]</w:t>
      </w:r>
    </w:p>
    <w:p w14:paraId="6BEFF50A" w14:textId="77777777" w:rsidR="004814E0" w:rsidRDefault="004814E0" w:rsidP="004814E0">
      <w:pPr>
        <w:pStyle w:val="BodyText"/>
      </w:pPr>
    </w:p>
    <w:p w14:paraId="6F988494" w14:textId="77777777" w:rsidR="004814E0" w:rsidRDefault="004814E0" w:rsidP="004814E0">
      <w:pPr>
        <w:pStyle w:val="BodyText"/>
      </w:pPr>
    </w:p>
    <w:p w14:paraId="49231D06" w14:textId="77777777" w:rsidR="004814E0" w:rsidRDefault="004814E0" w:rsidP="004814E0">
      <w:pPr>
        <w:pStyle w:val="BodyText"/>
      </w:pPr>
    </w:p>
    <w:p w14:paraId="631D4160" w14:textId="77777777" w:rsidR="004814E0" w:rsidRDefault="004814E0" w:rsidP="004814E0">
      <w:pPr>
        <w:pStyle w:val="BodyText"/>
        <w:spacing w:line="480" w:lineRule="auto"/>
        <w:ind w:right="7673"/>
      </w:pPr>
      <w:r>
        <w:t>#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KNN</w:t>
      </w:r>
      <w:r>
        <w:rPr>
          <w:spacing w:val="-10"/>
        </w:rPr>
        <w:t xml:space="preserve"> </w:t>
      </w:r>
      <w:proofErr w:type="spellStart"/>
      <w:r>
        <w:t>modelh</w:t>
      </w:r>
      <w:proofErr w:type="spellEnd"/>
      <w:r>
        <w:t xml:space="preserve"> </w:t>
      </w:r>
      <w:proofErr w:type="spellStart"/>
      <w:r>
        <w:t>knn</w:t>
      </w:r>
      <w:proofErr w:type="spellEnd"/>
      <w:r>
        <w:t xml:space="preserve"> = KNN(k=3) </w:t>
      </w:r>
      <w:proofErr w:type="spellStart"/>
      <w:r>
        <w:t>knn.fit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)</w:t>
      </w:r>
    </w:p>
    <w:p w14:paraId="7461E3AD" w14:textId="77777777" w:rsidR="004814E0" w:rsidRDefault="004814E0" w:rsidP="004814E0">
      <w:pPr>
        <w:pStyle w:val="BodyText"/>
      </w:pPr>
      <w:r>
        <w:t xml:space="preserve">predictions = </w:t>
      </w:r>
      <w:proofErr w:type="spellStart"/>
      <w:r>
        <w:rPr>
          <w:spacing w:val="-2"/>
        </w:rPr>
        <w:t>knn.predict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X_test</w:t>
      </w:r>
      <w:proofErr w:type="spellEnd"/>
      <w:r>
        <w:rPr>
          <w:spacing w:val="-2"/>
        </w:rPr>
        <w:t>)</w:t>
      </w:r>
    </w:p>
    <w:p w14:paraId="6A6861F3" w14:textId="77777777" w:rsidR="004814E0" w:rsidRDefault="004814E0" w:rsidP="004814E0">
      <w:pPr>
        <w:pStyle w:val="BodyText"/>
      </w:pPr>
    </w:p>
    <w:p w14:paraId="41829C17" w14:textId="77777777" w:rsidR="004814E0" w:rsidRDefault="004814E0" w:rsidP="004814E0">
      <w:pPr>
        <w:pStyle w:val="BodyText"/>
      </w:pPr>
    </w:p>
    <w:p w14:paraId="4AAAFF03" w14:textId="77777777" w:rsidR="004814E0" w:rsidRDefault="004814E0" w:rsidP="004814E0">
      <w:pPr>
        <w:pStyle w:val="BodyText"/>
      </w:pPr>
    </w:p>
    <w:p w14:paraId="1D05FC12" w14:textId="77777777" w:rsidR="004814E0" w:rsidRDefault="004814E0" w:rsidP="004814E0">
      <w:pPr>
        <w:pStyle w:val="BodyText"/>
      </w:pPr>
      <w:r>
        <w:t xml:space="preserve">print("Predictions:", </w:t>
      </w:r>
      <w:r>
        <w:rPr>
          <w:spacing w:val="-2"/>
        </w:rPr>
        <w:t>predictions)</w:t>
      </w:r>
    </w:p>
    <w:p w14:paraId="09A3FA30" w14:textId="77777777" w:rsidR="004814E0" w:rsidRDefault="004814E0" w:rsidP="004814E0">
      <w:pPr>
        <w:pStyle w:val="BodyText"/>
        <w:sectPr w:rsidR="004814E0" w:rsidSect="004814E0">
          <w:pgSz w:w="12240" w:h="15840"/>
          <w:pgMar w:top="128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72C1A707" w14:textId="77777777" w:rsidR="004814E0" w:rsidRDefault="004814E0" w:rsidP="004814E0">
      <w:pPr>
        <w:spacing w:before="60"/>
        <w:ind w:left="613" w:right="627"/>
        <w:jc w:val="center"/>
        <w:rPr>
          <w:b/>
          <w:sz w:val="24"/>
        </w:rPr>
      </w:pPr>
      <w:bookmarkStart w:id="17" w:name="Program_7_"/>
      <w:bookmarkEnd w:id="17"/>
      <w:r>
        <w:rPr>
          <w:b/>
          <w:sz w:val="24"/>
          <w:u w:val="single"/>
        </w:rPr>
        <w:lastRenderedPageBreak/>
        <w:t>Program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7</w:t>
      </w:r>
    </w:p>
    <w:p w14:paraId="0A319C1A" w14:textId="77777777" w:rsidR="004814E0" w:rsidRDefault="004814E0" w:rsidP="004814E0">
      <w:pPr>
        <w:pStyle w:val="BodyText"/>
        <w:spacing w:before="275"/>
        <w:rPr>
          <w:b/>
        </w:rPr>
      </w:pPr>
    </w:p>
    <w:p w14:paraId="2C3E3BEE" w14:textId="77777777" w:rsidR="004814E0" w:rsidRDefault="004814E0" w:rsidP="004814E0">
      <w:pPr>
        <w:pStyle w:val="BodyText"/>
        <w:spacing w:before="1"/>
      </w:pPr>
      <w:r>
        <w:t xml:space="preserve">Build Support vector machine model for a given </w:t>
      </w:r>
      <w:r>
        <w:rPr>
          <w:spacing w:val="-2"/>
        </w:rPr>
        <w:t>dataset</w:t>
      </w:r>
    </w:p>
    <w:p w14:paraId="6A8DF2EC" w14:textId="77777777" w:rsidR="004814E0" w:rsidRDefault="004814E0" w:rsidP="004814E0">
      <w:pPr>
        <w:pStyle w:val="BodyText"/>
      </w:pPr>
    </w:p>
    <w:p w14:paraId="62AD434A" w14:textId="77777777" w:rsidR="004814E0" w:rsidRDefault="004814E0" w:rsidP="004814E0">
      <w:pPr>
        <w:pStyle w:val="BodyText"/>
      </w:pPr>
    </w:p>
    <w:p w14:paraId="2BFB5BE1" w14:textId="77777777" w:rsidR="004814E0" w:rsidRDefault="004814E0" w:rsidP="004814E0">
      <w:pPr>
        <w:pStyle w:val="BodyText"/>
      </w:pPr>
    </w:p>
    <w:p w14:paraId="65009317" w14:textId="77777777" w:rsidR="004814E0" w:rsidRDefault="004814E0" w:rsidP="004814E0">
      <w:pPr>
        <w:rPr>
          <w:b/>
          <w:sz w:val="24"/>
        </w:rPr>
      </w:pPr>
      <w:r>
        <w:rPr>
          <w:b/>
          <w:spacing w:val="-2"/>
          <w:sz w:val="24"/>
        </w:rPr>
        <w:t>Screenshot:</w:t>
      </w:r>
    </w:p>
    <w:p w14:paraId="6217B6B7" w14:textId="77777777" w:rsidR="004814E0" w:rsidRDefault="004814E0" w:rsidP="004814E0">
      <w:pPr>
        <w:pStyle w:val="BodyText"/>
        <w:spacing w:before="5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70528" behindDoc="1" locked="0" layoutInCell="1" allowOverlap="1" wp14:anchorId="0869B48C" wp14:editId="4639BE3F">
            <wp:simplePos x="0" y="0"/>
            <wp:positionH relativeFrom="page">
              <wp:posOffset>2656570</wp:posOffset>
            </wp:positionH>
            <wp:positionV relativeFrom="paragraph">
              <wp:posOffset>193040</wp:posOffset>
            </wp:positionV>
            <wp:extent cx="2383529" cy="4234815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3529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2C970C2" w14:textId="77777777" w:rsidR="004814E0" w:rsidRDefault="004814E0" w:rsidP="004814E0">
      <w:pPr>
        <w:pStyle w:val="BodyText"/>
        <w:rPr>
          <w:b/>
          <w:sz w:val="20"/>
        </w:rPr>
        <w:sectPr w:rsidR="004814E0" w:rsidSect="004814E0">
          <w:pgSz w:w="12240" w:h="15840"/>
          <w:pgMar w:top="128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44F799FE" w14:textId="77777777" w:rsidR="004814E0" w:rsidRDefault="004814E0" w:rsidP="004814E0">
      <w:pPr>
        <w:pStyle w:val="BodyText"/>
        <w:ind w:left="2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7B8B727" wp14:editId="7AC7A2EE">
            <wp:extent cx="3545965" cy="6129337"/>
            <wp:effectExtent l="0" t="0" r="0" b="5080"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965" cy="612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851B" w14:textId="77777777" w:rsidR="004814E0" w:rsidRDefault="004814E0" w:rsidP="004814E0">
      <w:pPr>
        <w:pStyle w:val="BodyText"/>
        <w:rPr>
          <w:sz w:val="20"/>
        </w:rPr>
        <w:sectPr w:rsidR="004814E0" w:rsidSect="004814E0">
          <w:pgSz w:w="12240" w:h="15840"/>
          <w:pgMar w:top="136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258E42DD" w14:textId="77777777" w:rsidR="004814E0" w:rsidRDefault="004814E0" w:rsidP="004814E0">
      <w:pPr>
        <w:pStyle w:val="BodyText"/>
        <w:ind w:left="2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859373" wp14:editId="5E082D88">
            <wp:extent cx="3284630" cy="5815012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630" cy="58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7DAE5" w14:textId="77777777" w:rsidR="004814E0" w:rsidRDefault="004814E0" w:rsidP="004814E0">
      <w:pPr>
        <w:pStyle w:val="BodyText"/>
        <w:rPr>
          <w:b/>
        </w:rPr>
      </w:pPr>
    </w:p>
    <w:p w14:paraId="0B856F64" w14:textId="77777777" w:rsidR="004814E0" w:rsidRDefault="004814E0" w:rsidP="004814E0">
      <w:pPr>
        <w:pStyle w:val="BodyText"/>
        <w:rPr>
          <w:b/>
        </w:rPr>
      </w:pPr>
    </w:p>
    <w:p w14:paraId="190F0DE5" w14:textId="77777777" w:rsidR="004814E0" w:rsidRDefault="004814E0" w:rsidP="004814E0">
      <w:pPr>
        <w:pStyle w:val="BodyText"/>
        <w:rPr>
          <w:b/>
        </w:rPr>
      </w:pPr>
    </w:p>
    <w:p w14:paraId="7194D75D" w14:textId="77777777" w:rsidR="004814E0" w:rsidRDefault="004814E0" w:rsidP="004814E0">
      <w:pPr>
        <w:pStyle w:val="BodyText"/>
        <w:spacing w:before="224"/>
        <w:rPr>
          <w:b/>
        </w:rPr>
      </w:pPr>
    </w:p>
    <w:p w14:paraId="76170E6E" w14:textId="77777777" w:rsidR="004814E0" w:rsidRDefault="004814E0" w:rsidP="004814E0">
      <w:pPr>
        <w:spacing w:before="1"/>
        <w:rPr>
          <w:b/>
          <w:sz w:val="24"/>
        </w:rPr>
      </w:pPr>
      <w:r>
        <w:rPr>
          <w:b/>
          <w:spacing w:val="-2"/>
          <w:sz w:val="24"/>
        </w:rPr>
        <w:t>Code:</w:t>
      </w:r>
    </w:p>
    <w:p w14:paraId="6D9197B5" w14:textId="77777777" w:rsidR="004814E0" w:rsidRDefault="004814E0" w:rsidP="004814E0">
      <w:pPr>
        <w:pStyle w:val="BodyText"/>
        <w:rPr>
          <w:b/>
        </w:rPr>
      </w:pPr>
    </w:p>
    <w:p w14:paraId="0575DD70" w14:textId="77777777" w:rsidR="004814E0" w:rsidRDefault="004814E0" w:rsidP="004814E0">
      <w:pPr>
        <w:pStyle w:val="BodyText"/>
        <w:ind w:left="345"/>
      </w:pPr>
      <w:r>
        <w:t xml:space="preserve">from </w:t>
      </w:r>
      <w:proofErr w:type="spellStart"/>
      <w:r>
        <w:t>sklearn</w:t>
      </w:r>
      <w:proofErr w:type="spellEnd"/>
      <w:r>
        <w:t xml:space="preserve"> import </w:t>
      </w:r>
      <w:r>
        <w:rPr>
          <w:spacing w:val="-2"/>
        </w:rPr>
        <w:t>datasets</w:t>
      </w:r>
    </w:p>
    <w:p w14:paraId="15BCCDB5" w14:textId="77777777" w:rsidR="004814E0" w:rsidRDefault="004814E0" w:rsidP="004814E0">
      <w:pPr>
        <w:pStyle w:val="BodyText"/>
      </w:pPr>
    </w:p>
    <w:p w14:paraId="072C5F31" w14:textId="77777777" w:rsidR="004814E0" w:rsidRDefault="004814E0" w:rsidP="004814E0">
      <w:pPr>
        <w:pStyle w:val="BodyText"/>
        <w:spacing w:line="480" w:lineRule="auto"/>
        <w:ind w:left="345" w:right="4993"/>
      </w:pPr>
      <w:r>
        <w:t>from</w:t>
      </w:r>
      <w:r>
        <w:rPr>
          <w:spacing w:val="-13"/>
        </w:rPr>
        <w:t xml:space="preserve"> </w:t>
      </w:r>
      <w:proofErr w:type="spellStart"/>
      <w:r>
        <w:t>sklearn.model_selection</w:t>
      </w:r>
      <w:proofErr w:type="spellEnd"/>
      <w:r>
        <w:rPr>
          <w:spacing w:val="-13"/>
        </w:rPr>
        <w:t xml:space="preserve"> </w:t>
      </w:r>
      <w:r>
        <w:t>import</w:t>
      </w:r>
      <w:r>
        <w:rPr>
          <w:spacing w:val="-13"/>
        </w:rPr>
        <w:t xml:space="preserve"> </w:t>
      </w:r>
      <w:proofErr w:type="spellStart"/>
      <w:r>
        <w:t>train_test_split</w:t>
      </w:r>
      <w:proofErr w:type="spellEnd"/>
      <w:r>
        <w:t xml:space="preserve"> from </w:t>
      </w:r>
      <w:proofErr w:type="spellStart"/>
      <w:r>
        <w:t>sklearn.svm</w:t>
      </w:r>
      <w:proofErr w:type="spellEnd"/>
      <w:r>
        <w:t xml:space="preserve"> import SVC</w:t>
      </w:r>
    </w:p>
    <w:p w14:paraId="4C4C8463" w14:textId="77777777" w:rsidR="004814E0" w:rsidRDefault="004814E0" w:rsidP="004814E0">
      <w:pPr>
        <w:pStyle w:val="BodyText"/>
        <w:ind w:left="345"/>
      </w:pPr>
      <w:r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rPr>
          <w:spacing w:val="-5"/>
        </w:rPr>
        <w:t>plt</w:t>
      </w:r>
      <w:proofErr w:type="spellEnd"/>
    </w:p>
    <w:p w14:paraId="2E7F9C8A" w14:textId="77777777" w:rsidR="004814E0" w:rsidRDefault="004814E0" w:rsidP="004814E0">
      <w:pPr>
        <w:pStyle w:val="BodyText"/>
        <w:sectPr w:rsidR="004814E0" w:rsidSect="004814E0">
          <w:pgSz w:w="12240" w:h="15840"/>
          <w:pgMar w:top="136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70A5140D" w14:textId="77777777" w:rsidR="004814E0" w:rsidRDefault="004814E0" w:rsidP="004814E0">
      <w:pPr>
        <w:pStyle w:val="BodyText"/>
        <w:spacing w:before="60"/>
        <w:ind w:left="345"/>
      </w:pPr>
      <w:r>
        <w:lastRenderedPageBreak/>
        <w:t xml:space="preserve">from </w:t>
      </w:r>
      <w:proofErr w:type="spellStart"/>
      <w:r>
        <w:t>sklearn.decomposition</w:t>
      </w:r>
      <w:proofErr w:type="spellEnd"/>
      <w:r>
        <w:t xml:space="preserve"> import </w:t>
      </w:r>
      <w:r>
        <w:rPr>
          <w:spacing w:val="-5"/>
        </w:rPr>
        <w:t>PCA</w:t>
      </w:r>
    </w:p>
    <w:p w14:paraId="07FF203A" w14:textId="77777777" w:rsidR="004814E0" w:rsidRDefault="004814E0" w:rsidP="004814E0">
      <w:pPr>
        <w:pStyle w:val="BodyText"/>
      </w:pPr>
    </w:p>
    <w:p w14:paraId="6183FAF4" w14:textId="77777777" w:rsidR="004814E0" w:rsidRDefault="004814E0" w:rsidP="004814E0">
      <w:pPr>
        <w:pStyle w:val="BodyText"/>
      </w:pPr>
    </w:p>
    <w:p w14:paraId="1F3F5116" w14:textId="77777777" w:rsidR="004814E0" w:rsidRDefault="004814E0" w:rsidP="004814E0">
      <w:pPr>
        <w:pStyle w:val="BodyText"/>
      </w:pPr>
    </w:p>
    <w:p w14:paraId="5B1688CA" w14:textId="77777777" w:rsidR="004814E0" w:rsidRDefault="004814E0" w:rsidP="004814E0">
      <w:pPr>
        <w:pStyle w:val="BodyText"/>
        <w:ind w:left="345"/>
      </w:pPr>
      <w:r>
        <w:t xml:space="preserve"># Load </w:t>
      </w:r>
      <w:r>
        <w:rPr>
          <w:spacing w:val="-2"/>
        </w:rPr>
        <w:t>dataset</w:t>
      </w:r>
    </w:p>
    <w:p w14:paraId="0A8A9862" w14:textId="77777777" w:rsidR="004814E0" w:rsidRDefault="004814E0" w:rsidP="004814E0">
      <w:pPr>
        <w:pStyle w:val="BodyText"/>
      </w:pPr>
    </w:p>
    <w:p w14:paraId="0204A9C4" w14:textId="77777777" w:rsidR="004814E0" w:rsidRDefault="004814E0" w:rsidP="004814E0">
      <w:pPr>
        <w:pStyle w:val="BodyText"/>
        <w:ind w:left="345"/>
      </w:pPr>
      <w:r>
        <w:t xml:space="preserve">iris = </w:t>
      </w:r>
      <w:proofErr w:type="spellStart"/>
      <w:r>
        <w:rPr>
          <w:spacing w:val="-2"/>
        </w:rPr>
        <w:t>datasets.load_iris</w:t>
      </w:r>
      <w:proofErr w:type="spellEnd"/>
      <w:r>
        <w:rPr>
          <w:spacing w:val="-2"/>
        </w:rPr>
        <w:t>()</w:t>
      </w:r>
    </w:p>
    <w:p w14:paraId="07F18698" w14:textId="77777777" w:rsidR="004814E0" w:rsidRDefault="004814E0" w:rsidP="004814E0">
      <w:pPr>
        <w:pStyle w:val="BodyText"/>
      </w:pPr>
    </w:p>
    <w:p w14:paraId="57C52626" w14:textId="77777777" w:rsidR="004814E0" w:rsidRDefault="004814E0" w:rsidP="004814E0">
      <w:pPr>
        <w:pStyle w:val="BodyText"/>
        <w:spacing w:line="480" w:lineRule="auto"/>
        <w:ind w:left="345" w:right="8799"/>
      </w:pPr>
      <w:r>
        <w:t xml:space="preserve">X = </w:t>
      </w:r>
      <w:proofErr w:type="spellStart"/>
      <w:r>
        <w:t>iris.data</w:t>
      </w:r>
      <w:proofErr w:type="spellEnd"/>
      <w:r>
        <w:t xml:space="preserve"> y = </w:t>
      </w:r>
      <w:proofErr w:type="spellStart"/>
      <w:r>
        <w:rPr>
          <w:spacing w:val="-2"/>
        </w:rPr>
        <w:t>iris.target</w:t>
      </w:r>
      <w:proofErr w:type="spellEnd"/>
    </w:p>
    <w:p w14:paraId="415561BA" w14:textId="77777777" w:rsidR="004814E0" w:rsidRDefault="004814E0" w:rsidP="004814E0">
      <w:pPr>
        <w:pStyle w:val="BodyText"/>
      </w:pPr>
    </w:p>
    <w:p w14:paraId="0392F6A3" w14:textId="77777777" w:rsidR="004814E0" w:rsidRDefault="004814E0" w:rsidP="004814E0">
      <w:pPr>
        <w:pStyle w:val="BodyText"/>
      </w:pPr>
    </w:p>
    <w:p w14:paraId="380C8B6E" w14:textId="77777777" w:rsidR="004814E0" w:rsidRDefault="004814E0" w:rsidP="004814E0">
      <w:pPr>
        <w:pStyle w:val="BodyText"/>
        <w:spacing w:line="480" w:lineRule="auto"/>
        <w:ind w:left="345" w:right="6161"/>
      </w:pPr>
      <w:r>
        <w:t>#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binary</w:t>
      </w:r>
      <w:r>
        <w:rPr>
          <w:spacing w:val="-6"/>
        </w:rPr>
        <w:t xml:space="preserve"> </w:t>
      </w:r>
      <w:r>
        <w:t>classification</w:t>
      </w:r>
      <w:r>
        <w:rPr>
          <w:spacing w:val="-6"/>
        </w:rPr>
        <w:t xml:space="preserve"> </w:t>
      </w:r>
      <w:r>
        <w:t>(class</w:t>
      </w:r>
      <w:r>
        <w:rPr>
          <w:spacing w:val="-6"/>
        </w:rPr>
        <w:t xml:space="preserve"> </w:t>
      </w:r>
      <w:r>
        <w:t>0</w:t>
      </w:r>
      <w:r>
        <w:rPr>
          <w:spacing w:val="-6"/>
        </w:rPr>
        <w:t xml:space="preserve"> </w:t>
      </w:r>
      <w:r>
        <w:t>vs</w:t>
      </w:r>
      <w:r>
        <w:rPr>
          <w:spacing w:val="-6"/>
        </w:rPr>
        <w:t xml:space="preserve"> </w:t>
      </w:r>
      <w:r>
        <w:t>1) X = X[y != 2]</w:t>
      </w:r>
    </w:p>
    <w:p w14:paraId="544DC7FC" w14:textId="77777777" w:rsidR="004814E0" w:rsidRDefault="004814E0" w:rsidP="004814E0">
      <w:pPr>
        <w:pStyle w:val="BodyText"/>
        <w:ind w:left="345"/>
      </w:pPr>
      <w:r>
        <w:t xml:space="preserve">y = y[y != </w:t>
      </w:r>
      <w:r>
        <w:rPr>
          <w:spacing w:val="-5"/>
        </w:rPr>
        <w:t>2]</w:t>
      </w:r>
    </w:p>
    <w:p w14:paraId="46FE0442" w14:textId="77777777" w:rsidR="004814E0" w:rsidRDefault="004814E0" w:rsidP="004814E0">
      <w:pPr>
        <w:pStyle w:val="BodyText"/>
      </w:pPr>
    </w:p>
    <w:p w14:paraId="19F63F88" w14:textId="77777777" w:rsidR="004814E0" w:rsidRDefault="004814E0" w:rsidP="004814E0">
      <w:pPr>
        <w:pStyle w:val="BodyText"/>
      </w:pPr>
    </w:p>
    <w:p w14:paraId="16EFF8EF" w14:textId="77777777" w:rsidR="004814E0" w:rsidRDefault="004814E0" w:rsidP="004814E0">
      <w:pPr>
        <w:pStyle w:val="BodyText"/>
      </w:pPr>
    </w:p>
    <w:p w14:paraId="0F2DA8F7" w14:textId="77777777" w:rsidR="004814E0" w:rsidRDefault="004814E0" w:rsidP="004814E0">
      <w:pPr>
        <w:pStyle w:val="BodyText"/>
        <w:ind w:left="345"/>
      </w:pPr>
      <w:r>
        <w:t>#</w:t>
      </w:r>
      <w:r>
        <w:rPr>
          <w:spacing w:val="-5"/>
        </w:rPr>
        <w:t xml:space="preserve"> </w:t>
      </w:r>
      <w:r>
        <w:t>Train-test</w:t>
      </w:r>
      <w:r>
        <w:rPr>
          <w:spacing w:val="-4"/>
        </w:rPr>
        <w:t xml:space="preserve"> </w:t>
      </w:r>
      <w:r>
        <w:rPr>
          <w:spacing w:val="-2"/>
        </w:rPr>
        <w:t>split</w:t>
      </w:r>
    </w:p>
    <w:p w14:paraId="65B7D1C9" w14:textId="77777777" w:rsidR="004814E0" w:rsidRDefault="004814E0" w:rsidP="004814E0">
      <w:pPr>
        <w:pStyle w:val="BodyText"/>
      </w:pPr>
    </w:p>
    <w:p w14:paraId="57F805DA" w14:textId="77777777" w:rsidR="004814E0" w:rsidRDefault="004814E0" w:rsidP="004814E0">
      <w:pPr>
        <w:pStyle w:val="BodyText"/>
        <w:ind w:left="345"/>
      </w:pPr>
      <w:proofErr w:type="spellStart"/>
      <w:r>
        <w:t>X_train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X_test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y_train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y_test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train_test_split</w:t>
      </w:r>
      <w:proofErr w:type="spellEnd"/>
      <w:r>
        <w:t>(X,</w:t>
      </w:r>
      <w:r>
        <w:rPr>
          <w:spacing w:val="-2"/>
        </w:rPr>
        <w:t xml:space="preserve"> </w:t>
      </w:r>
      <w:r>
        <w:t>y,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test_size</w:t>
      </w:r>
      <w:proofErr w:type="spellEnd"/>
      <w:r>
        <w:rPr>
          <w:spacing w:val="-2"/>
        </w:rPr>
        <w:t>=0.2)</w:t>
      </w:r>
    </w:p>
    <w:p w14:paraId="6105635F" w14:textId="77777777" w:rsidR="004814E0" w:rsidRDefault="004814E0" w:rsidP="004814E0">
      <w:pPr>
        <w:pStyle w:val="BodyText"/>
      </w:pPr>
    </w:p>
    <w:p w14:paraId="26C211EC" w14:textId="77777777" w:rsidR="004814E0" w:rsidRDefault="004814E0" w:rsidP="004814E0">
      <w:pPr>
        <w:pStyle w:val="BodyText"/>
      </w:pPr>
    </w:p>
    <w:p w14:paraId="7E365F7A" w14:textId="77777777" w:rsidR="004814E0" w:rsidRDefault="004814E0" w:rsidP="004814E0">
      <w:pPr>
        <w:pStyle w:val="BodyText"/>
      </w:pPr>
    </w:p>
    <w:p w14:paraId="06F9B5DF" w14:textId="77777777" w:rsidR="004814E0" w:rsidRDefault="004814E0" w:rsidP="004814E0">
      <w:pPr>
        <w:pStyle w:val="BodyText"/>
        <w:ind w:left="345"/>
      </w:pPr>
      <w:r>
        <w:t>#</w:t>
      </w:r>
      <w:r>
        <w:rPr>
          <w:spacing w:val="-5"/>
        </w:rPr>
        <w:t xml:space="preserve"> </w:t>
      </w:r>
      <w:r>
        <w:t>Train</w:t>
      </w:r>
      <w:r>
        <w:rPr>
          <w:spacing w:val="-4"/>
        </w:rPr>
        <w:t xml:space="preserve"> </w:t>
      </w:r>
      <w:r>
        <w:rPr>
          <w:spacing w:val="-5"/>
        </w:rPr>
        <w:t>SVM</w:t>
      </w:r>
    </w:p>
    <w:p w14:paraId="34C2EAE1" w14:textId="77777777" w:rsidR="004814E0" w:rsidRDefault="004814E0" w:rsidP="004814E0">
      <w:pPr>
        <w:pStyle w:val="BodyText"/>
      </w:pPr>
    </w:p>
    <w:p w14:paraId="34B97C6D" w14:textId="77777777" w:rsidR="004814E0" w:rsidRDefault="004814E0" w:rsidP="004814E0">
      <w:pPr>
        <w:pStyle w:val="BodyText"/>
        <w:spacing w:line="480" w:lineRule="auto"/>
        <w:ind w:left="345" w:right="4203"/>
      </w:pPr>
      <w:proofErr w:type="spellStart"/>
      <w:r>
        <w:t>clf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SVC(kernel='linear')</w:t>
      </w:r>
      <w:r>
        <w:rPr>
          <w:spacing w:val="40"/>
        </w:rPr>
        <w:t xml:space="preserve"> </w:t>
      </w:r>
      <w:r>
        <w:t>#</w:t>
      </w:r>
      <w:r>
        <w:rPr>
          <w:spacing w:val="-6"/>
        </w:rPr>
        <w:t xml:space="preserve"> </w:t>
      </w:r>
      <w:r>
        <w:t>Try</w:t>
      </w:r>
      <w:r>
        <w:rPr>
          <w:spacing w:val="-6"/>
        </w:rPr>
        <w:t xml:space="preserve"> </w:t>
      </w:r>
      <w:r>
        <w:t>'</w:t>
      </w:r>
      <w:proofErr w:type="spellStart"/>
      <w:r>
        <w:t>rbf</w:t>
      </w:r>
      <w:proofErr w:type="spellEnd"/>
      <w:r>
        <w:t>',</w:t>
      </w:r>
      <w:r>
        <w:rPr>
          <w:spacing w:val="-6"/>
        </w:rPr>
        <w:t xml:space="preserve"> </w:t>
      </w:r>
      <w:r>
        <w:t>'poly',</w:t>
      </w:r>
      <w:r>
        <w:rPr>
          <w:spacing w:val="-6"/>
        </w:rPr>
        <w:t xml:space="preserve"> </w:t>
      </w:r>
      <w:r>
        <w:t xml:space="preserve">etc. </w:t>
      </w:r>
      <w:proofErr w:type="spellStart"/>
      <w:r>
        <w:t>clf.fit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)</w:t>
      </w:r>
    </w:p>
    <w:p w14:paraId="4AE72E66" w14:textId="77777777" w:rsidR="004814E0" w:rsidRDefault="004814E0" w:rsidP="004814E0">
      <w:pPr>
        <w:pStyle w:val="BodyText"/>
      </w:pPr>
    </w:p>
    <w:p w14:paraId="21EBDFDD" w14:textId="77777777" w:rsidR="004814E0" w:rsidRDefault="004814E0" w:rsidP="004814E0">
      <w:pPr>
        <w:pStyle w:val="BodyText"/>
      </w:pPr>
    </w:p>
    <w:p w14:paraId="70F7EED5" w14:textId="77777777" w:rsidR="004814E0" w:rsidRDefault="004814E0" w:rsidP="004814E0">
      <w:pPr>
        <w:pStyle w:val="BodyText"/>
        <w:ind w:left="345"/>
      </w:pPr>
      <w:r>
        <w:t xml:space="preserve"># </w:t>
      </w:r>
      <w:r>
        <w:rPr>
          <w:spacing w:val="-2"/>
        </w:rPr>
        <w:t>Accuracy</w:t>
      </w:r>
    </w:p>
    <w:p w14:paraId="72926181" w14:textId="77777777" w:rsidR="004814E0" w:rsidRDefault="004814E0" w:rsidP="004814E0">
      <w:pPr>
        <w:pStyle w:val="BodyText"/>
      </w:pPr>
    </w:p>
    <w:p w14:paraId="74B38314" w14:textId="77777777" w:rsidR="004814E0" w:rsidRDefault="004814E0" w:rsidP="004814E0">
      <w:pPr>
        <w:pStyle w:val="BodyText"/>
        <w:ind w:left="345"/>
      </w:pPr>
      <w:r>
        <w:t>print("Test</w:t>
      </w:r>
      <w:r>
        <w:rPr>
          <w:spacing w:val="-6"/>
        </w:rPr>
        <w:t xml:space="preserve"> </w:t>
      </w:r>
      <w:r>
        <w:t>Accuracy:",</w:t>
      </w:r>
      <w:r>
        <w:rPr>
          <w:spacing w:val="-6"/>
        </w:rPr>
        <w:t xml:space="preserve"> </w:t>
      </w:r>
      <w:proofErr w:type="spellStart"/>
      <w:r>
        <w:t>clf.score</w:t>
      </w:r>
      <w:proofErr w:type="spellEnd"/>
      <w:r>
        <w:t>(</w:t>
      </w:r>
      <w:proofErr w:type="spellStart"/>
      <w:r>
        <w:t>X_test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y_test</w:t>
      </w:r>
      <w:proofErr w:type="spellEnd"/>
      <w:r>
        <w:rPr>
          <w:spacing w:val="-2"/>
        </w:rPr>
        <w:t>))</w:t>
      </w:r>
    </w:p>
    <w:p w14:paraId="25B881CA" w14:textId="77777777" w:rsidR="004814E0" w:rsidRDefault="004814E0" w:rsidP="004814E0">
      <w:pPr>
        <w:pStyle w:val="BodyText"/>
        <w:sectPr w:rsidR="004814E0" w:rsidSect="004814E0">
          <w:pgSz w:w="12240" w:h="15840"/>
          <w:pgMar w:top="128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3257EF09" w14:textId="77777777" w:rsidR="004814E0" w:rsidRDefault="004814E0" w:rsidP="004814E0">
      <w:pPr>
        <w:spacing w:before="60"/>
        <w:ind w:left="613" w:right="627"/>
        <w:jc w:val="center"/>
        <w:rPr>
          <w:b/>
          <w:sz w:val="24"/>
        </w:rPr>
      </w:pPr>
      <w:bookmarkStart w:id="18" w:name="Program_8_"/>
      <w:bookmarkEnd w:id="18"/>
      <w:r>
        <w:rPr>
          <w:b/>
          <w:sz w:val="24"/>
          <w:u w:val="single"/>
        </w:rPr>
        <w:lastRenderedPageBreak/>
        <w:t>Program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8</w:t>
      </w:r>
    </w:p>
    <w:p w14:paraId="7279FF23" w14:textId="77777777" w:rsidR="004814E0" w:rsidRDefault="004814E0" w:rsidP="004814E0">
      <w:pPr>
        <w:pStyle w:val="BodyText"/>
        <w:spacing w:before="275"/>
        <w:rPr>
          <w:b/>
        </w:rPr>
      </w:pPr>
    </w:p>
    <w:p w14:paraId="4D3DDDDF" w14:textId="77777777" w:rsidR="004814E0" w:rsidRDefault="004814E0" w:rsidP="004814E0">
      <w:pPr>
        <w:pStyle w:val="BodyText"/>
        <w:spacing w:before="1"/>
      </w:pPr>
      <w:r>
        <w:t xml:space="preserve">Implement Random forest ensemble method on a given </w:t>
      </w:r>
      <w:r>
        <w:rPr>
          <w:spacing w:val="-2"/>
        </w:rPr>
        <w:t>dataset</w:t>
      </w:r>
    </w:p>
    <w:p w14:paraId="59758D1A" w14:textId="77777777" w:rsidR="004814E0" w:rsidRDefault="004814E0" w:rsidP="004814E0">
      <w:pPr>
        <w:pStyle w:val="BodyText"/>
      </w:pPr>
    </w:p>
    <w:p w14:paraId="0DB2F72A" w14:textId="77777777" w:rsidR="004814E0" w:rsidRDefault="004814E0" w:rsidP="004814E0">
      <w:pPr>
        <w:pStyle w:val="BodyText"/>
      </w:pPr>
    </w:p>
    <w:p w14:paraId="25C0BC22" w14:textId="77777777" w:rsidR="004814E0" w:rsidRDefault="004814E0" w:rsidP="004814E0">
      <w:pPr>
        <w:pStyle w:val="BodyText"/>
      </w:pPr>
    </w:p>
    <w:p w14:paraId="6DFE2ED4" w14:textId="77777777" w:rsidR="004814E0" w:rsidRDefault="004814E0" w:rsidP="004814E0">
      <w:pPr>
        <w:rPr>
          <w:b/>
          <w:sz w:val="24"/>
        </w:rPr>
      </w:pPr>
      <w:r>
        <w:rPr>
          <w:b/>
          <w:spacing w:val="-2"/>
          <w:sz w:val="24"/>
        </w:rPr>
        <w:t>Screenshot:</w:t>
      </w:r>
    </w:p>
    <w:p w14:paraId="4B5769FC" w14:textId="77777777" w:rsidR="004814E0" w:rsidRDefault="004814E0" w:rsidP="004814E0">
      <w:pPr>
        <w:pStyle w:val="BodyText"/>
        <w:rPr>
          <w:b/>
          <w:sz w:val="20"/>
        </w:rPr>
      </w:pPr>
    </w:p>
    <w:p w14:paraId="7389C2D5" w14:textId="77777777" w:rsidR="004814E0" w:rsidRDefault="004814E0" w:rsidP="004814E0">
      <w:pPr>
        <w:pStyle w:val="BodyText"/>
        <w:rPr>
          <w:b/>
          <w:sz w:val="20"/>
        </w:rPr>
      </w:pPr>
    </w:p>
    <w:p w14:paraId="070460DD" w14:textId="77777777" w:rsidR="004814E0" w:rsidRDefault="004814E0" w:rsidP="004814E0">
      <w:pPr>
        <w:pStyle w:val="BodyText"/>
        <w:spacing w:before="144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71552" behindDoc="1" locked="0" layoutInCell="1" allowOverlap="1" wp14:anchorId="3C8FC502" wp14:editId="684FF21D">
            <wp:simplePos x="0" y="0"/>
            <wp:positionH relativeFrom="page">
              <wp:posOffset>2432533</wp:posOffset>
            </wp:positionH>
            <wp:positionV relativeFrom="paragraph">
              <wp:posOffset>251460</wp:posOffset>
            </wp:positionV>
            <wp:extent cx="2870401" cy="4872037"/>
            <wp:effectExtent l="0" t="0" r="6350" b="508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401" cy="4872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E04BEF3" w14:textId="77777777" w:rsidR="004814E0" w:rsidRDefault="004814E0" w:rsidP="004814E0">
      <w:pPr>
        <w:pStyle w:val="BodyText"/>
        <w:rPr>
          <w:b/>
          <w:sz w:val="20"/>
        </w:rPr>
        <w:sectPr w:rsidR="004814E0" w:rsidSect="004814E0">
          <w:pgSz w:w="12240" w:h="15840"/>
          <w:pgMar w:top="128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271E40C1" w14:textId="77777777" w:rsidR="004814E0" w:rsidRDefault="004814E0" w:rsidP="004814E0">
      <w:pPr>
        <w:pStyle w:val="BodyText"/>
        <w:ind w:left="2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F86BFDA" wp14:editId="5210C485">
            <wp:extent cx="3348787" cy="5815012"/>
            <wp:effectExtent l="0" t="0" r="4445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787" cy="581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E2BC" w14:textId="77777777" w:rsidR="004814E0" w:rsidRDefault="004814E0" w:rsidP="004814E0">
      <w:pPr>
        <w:pStyle w:val="BodyText"/>
        <w:rPr>
          <w:b/>
        </w:rPr>
      </w:pPr>
    </w:p>
    <w:p w14:paraId="73553018" w14:textId="77777777" w:rsidR="004814E0" w:rsidRDefault="004814E0" w:rsidP="004814E0">
      <w:pPr>
        <w:pStyle w:val="BodyText"/>
        <w:rPr>
          <w:b/>
        </w:rPr>
      </w:pPr>
    </w:p>
    <w:p w14:paraId="2622F4D8" w14:textId="77777777" w:rsidR="004814E0" w:rsidRDefault="004814E0" w:rsidP="004814E0">
      <w:pPr>
        <w:pStyle w:val="BodyText"/>
        <w:rPr>
          <w:b/>
        </w:rPr>
      </w:pPr>
    </w:p>
    <w:p w14:paraId="2617BA24" w14:textId="77777777" w:rsidR="004814E0" w:rsidRDefault="004814E0" w:rsidP="004814E0">
      <w:pPr>
        <w:pStyle w:val="BodyText"/>
        <w:rPr>
          <w:b/>
        </w:rPr>
      </w:pPr>
    </w:p>
    <w:p w14:paraId="774CCF57" w14:textId="77777777" w:rsidR="004814E0" w:rsidRDefault="004814E0" w:rsidP="004814E0">
      <w:pPr>
        <w:pStyle w:val="BodyText"/>
        <w:spacing w:before="38"/>
        <w:rPr>
          <w:b/>
        </w:rPr>
      </w:pPr>
    </w:p>
    <w:p w14:paraId="17075BAE" w14:textId="77777777" w:rsidR="00B366A2" w:rsidRDefault="00B366A2" w:rsidP="004814E0">
      <w:pPr>
        <w:spacing w:before="1"/>
        <w:rPr>
          <w:b/>
          <w:spacing w:val="-2"/>
          <w:sz w:val="24"/>
        </w:rPr>
      </w:pPr>
    </w:p>
    <w:p w14:paraId="25A723CC" w14:textId="77777777" w:rsidR="00B366A2" w:rsidRDefault="00B366A2" w:rsidP="004814E0">
      <w:pPr>
        <w:spacing w:before="1"/>
        <w:rPr>
          <w:b/>
          <w:spacing w:val="-2"/>
          <w:sz w:val="24"/>
        </w:rPr>
      </w:pPr>
    </w:p>
    <w:p w14:paraId="78C05170" w14:textId="77777777" w:rsidR="00B366A2" w:rsidRDefault="00B366A2" w:rsidP="004814E0">
      <w:pPr>
        <w:spacing w:before="1"/>
        <w:rPr>
          <w:b/>
          <w:spacing w:val="-2"/>
          <w:sz w:val="24"/>
        </w:rPr>
      </w:pPr>
    </w:p>
    <w:p w14:paraId="170DA527" w14:textId="77777777" w:rsidR="00B366A2" w:rsidRDefault="00B366A2" w:rsidP="004814E0">
      <w:pPr>
        <w:spacing w:before="1"/>
        <w:rPr>
          <w:b/>
          <w:spacing w:val="-2"/>
          <w:sz w:val="24"/>
        </w:rPr>
      </w:pPr>
    </w:p>
    <w:p w14:paraId="7947F4E5" w14:textId="77777777" w:rsidR="00B366A2" w:rsidRDefault="00B366A2" w:rsidP="004814E0">
      <w:pPr>
        <w:spacing w:before="1"/>
        <w:rPr>
          <w:b/>
          <w:spacing w:val="-2"/>
          <w:sz w:val="24"/>
        </w:rPr>
      </w:pPr>
    </w:p>
    <w:p w14:paraId="58BB3BC2" w14:textId="01857E39" w:rsidR="004814E0" w:rsidRDefault="004814E0" w:rsidP="004814E0">
      <w:pPr>
        <w:spacing w:before="1"/>
        <w:rPr>
          <w:b/>
          <w:sz w:val="24"/>
        </w:rPr>
      </w:pPr>
      <w:r>
        <w:rPr>
          <w:b/>
          <w:spacing w:val="-2"/>
          <w:sz w:val="24"/>
        </w:rPr>
        <w:t>Code:</w:t>
      </w:r>
    </w:p>
    <w:p w14:paraId="21F064C2" w14:textId="77777777" w:rsidR="004814E0" w:rsidRDefault="004814E0" w:rsidP="004814E0">
      <w:pPr>
        <w:pStyle w:val="BodyText"/>
        <w:rPr>
          <w:b/>
        </w:rPr>
      </w:pPr>
    </w:p>
    <w:p w14:paraId="1E5633CE" w14:textId="77777777" w:rsidR="004814E0" w:rsidRDefault="004814E0" w:rsidP="004814E0">
      <w:pPr>
        <w:pStyle w:val="BodyText"/>
      </w:pPr>
      <w:r>
        <w:t xml:space="preserve">from </w:t>
      </w:r>
      <w:proofErr w:type="spellStart"/>
      <w:r>
        <w:t>sklearn.datasets</w:t>
      </w:r>
      <w:proofErr w:type="spellEnd"/>
      <w:r>
        <w:t xml:space="preserve"> import </w:t>
      </w:r>
      <w:proofErr w:type="spellStart"/>
      <w:r>
        <w:rPr>
          <w:spacing w:val="-2"/>
        </w:rPr>
        <w:t>load_iris</w:t>
      </w:r>
      <w:proofErr w:type="spellEnd"/>
    </w:p>
    <w:p w14:paraId="6C0E2AB1" w14:textId="77777777" w:rsidR="004814E0" w:rsidRDefault="004814E0" w:rsidP="004814E0">
      <w:pPr>
        <w:pStyle w:val="BodyText"/>
      </w:pPr>
    </w:p>
    <w:p w14:paraId="7688C5BA" w14:textId="77777777" w:rsidR="004814E0" w:rsidRDefault="004814E0" w:rsidP="004814E0">
      <w:pPr>
        <w:pStyle w:val="BodyText"/>
        <w:spacing w:line="480" w:lineRule="auto"/>
        <w:ind w:right="4993"/>
      </w:pPr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  <w:r>
        <w:t xml:space="preserve"> from</w:t>
      </w:r>
      <w:r>
        <w:rPr>
          <w:spacing w:val="-13"/>
        </w:rPr>
        <w:t xml:space="preserve"> </w:t>
      </w:r>
      <w:proofErr w:type="spellStart"/>
      <w:r>
        <w:t>sklearn.ensemble</w:t>
      </w:r>
      <w:proofErr w:type="spellEnd"/>
      <w:r>
        <w:rPr>
          <w:spacing w:val="-13"/>
        </w:rPr>
        <w:t xml:space="preserve"> </w:t>
      </w:r>
      <w:r>
        <w:t>import</w:t>
      </w:r>
      <w:r>
        <w:rPr>
          <w:spacing w:val="-13"/>
        </w:rPr>
        <w:t xml:space="preserve"> </w:t>
      </w:r>
      <w:proofErr w:type="spellStart"/>
      <w:r>
        <w:t>RandomForestClassifier</w:t>
      </w:r>
      <w:proofErr w:type="spellEnd"/>
      <w:r>
        <w:t xml:space="preserve"> from </w:t>
      </w:r>
      <w:proofErr w:type="spellStart"/>
      <w:r>
        <w:t>sklearn.metrics</w:t>
      </w:r>
      <w:proofErr w:type="spellEnd"/>
      <w:r>
        <w:t xml:space="preserve"> import </w:t>
      </w:r>
      <w:proofErr w:type="spellStart"/>
      <w:r>
        <w:t>accuracy_score</w:t>
      </w:r>
      <w:proofErr w:type="spellEnd"/>
    </w:p>
    <w:p w14:paraId="1058A906" w14:textId="77777777" w:rsidR="004814E0" w:rsidRDefault="004814E0" w:rsidP="004814E0">
      <w:pPr>
        <w:pStyle w:val="BodyText"/>
        <w:spacing w:before="72" w:line="480" w:lineRule="auto"/>
        <w:ind w:right="8077"/>
      </w:pPr>
      <w:bookmarkStart w:id="19" w:name="_"/>
      <w:bookmarkEnd w:id="19"/>
      <w:r>
        <w:t>#</w:t>
      </w:r>
      <w:r>
        <w:rPr>
          <w:spacing w:val="-13"/>
        </w:rPr>
        <w:t xml:space="preserve"> </w:t>
      </w:r>
      <w:r>
        <w:t>Load</w:t>
      </w:r>
      <w:r>
        <w:rPr>
          <w:spacing w:val="-13"/>
        </w:rPr>
        <w:t xml:space="preserve"> </w:t>
      </w:r>
      <w:r>
        <w:t>sample</w:t>
      </w:r>
      <w:r>
        <w:rPr>
          <w:spacing w:val="-13"/>
        </w:rPr>
        <w:t xml:space="preserve"> </w:t>
      </w:r>
      <w:r>
        <w:t xml:space="preserve">dataset iris = </w:t>
      </w:r>
      <w:proofErr w:type="spellStart"/>
      <w:r>
        <w:t>load_iris</w:t>
      </w:r>
      <w:proofErr w:type="spellEnd"/>
      <w:r>
        <w:t>()</w:t>
      </w:r>
    </w:p>
    <w:p w14:paraId="34590A58" w14:textId="77777777" w:rsidR="004814E0" w:rsidRDefault="004814E0" w:rsidP="004814E0">
      <w:pPr>
        <w:pStyle w:val="BodyText"/>
      </w:pPr>
      <w:r>
        <w:t xml:space="preserve">X, y = </w:t>
      </w:r>
      <w:proofErr w:type="spellStart"/>
      <w:r>
        <w:t>iris.data</w:t>
      </w:r>
      <w:proofErr w:type="spellEnd"/>
      <w:r>
        <w:t xml:space="preserve">, </w:t>
      </w:r>
      <w:proofErr w:type="spellStart"/>
      <w:r>
        <w:rPr>
          <w:spacing w:val="-2"/>
        </w:rPr>
        <w:t>iris.target</w:t>
      </w:r>
      <w:proofErr w:type="spellEnd"/>
    </w:p>
    <w:p w14:paraId="56EEB087" w14:textId="77777777" w:rsidR="004814E0" w:rsidRDefault="004814E0" w:rsidP="004814E0">
      <w:pPr>
        <w:pStyle w:val="BodyText"/>
      </w:pPr>
    </w:p>
    <w:p w14:paraId="1DF70DBA" w14:textId="77777777" w:rsidR="004814E0" w:rsidRDefault="004814E0" w:rsidP="004814E0">
      <w:pPr>
        <w:pStyle w:val="BodyText"/>
      </w:pPr>
    </w:p>
    <w:p w14:paraId="29D65484" w14:textId="77777777" w:rsidR="004814E0" w:rsidRDefault="004814E0" w:rsidP="004814E0">
      <w:pPr>
        <w:pStyle w:val="BodyText"/>
      </w:pPr>
    </w:p>
    <w:p w14:paraId="1E750B6B" w14:textId="77777777" w:rsidR="004814E0" w:rsidRDefault="004814E0" w:rsidP="004814E0">
      <w:pPr>
        <w:pStyle w:val="BodyText"/>
      </w:pPr>
      <w:r>
        <w:t>#</w:t>
      </w:r>
      <w:r>
        <w:rPr>
          <w:spacing w:val="-5"/>
        </w:rPr>
        <w:t xml:space="preserve"> </w:t>
      </w:r>
      <w:r>
        <w:t>Train/test</w:t>
      </w:r>
      <w:r>
        <w:rPr>
          <w:spacing w:val="-4"/>
        </w:rPr>
        <w:t xml:space="preserve"> </w:t>
      </w:r>
      <w:r>
        <w:rPr>
          <w:spacing w:val="-2"/>
        </w:rPr>
        <w:t>split</w:t>
      </w:r>
    </w:p>
    <w:p w14:paraId="0B43DBF2" w14:textId="77777777" w:rsidR="004814E0" w:rsidRDefault="004814E0" w:rsidP="004814E0">
      <w:pPr>
        <w:pStyle w:val="BodyText"/>
      </w:pPr>
    </w:p>
    <w:p w14:paraId="45597EBF" w14:textId="77777777" w:rsidR="004814E0" w:rsidRDefault="004814E0" w:rsidP="004814E0">
      <w:pPr>
        <w:pStyle w:val="BodyText"/>
      </w:pPr>
      <w:proofErr w:type="spellStart"/>
      <w:r>
        <w:t>X_train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X_test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y_train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y_test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train_test_split</w:t>
      </w:r>
      <w:proofErr w:type="spellEnd"/>
      <w:r>
        <w:t>(X,</w:t>
      </w:r>
      <w:r>
        <w:rPr>
          <w:spacing w:val="-2"/>
        </w:rPr>
        <w:t xml:space="preserve"> </w:t>
      </w:r>
      <w:r>
        <w:t>y,</w:t>
      </w:r>
      <w:r>
        <w:rPr>
          <w:spacing w:val="-2"/>
        </w:rPr>
        <w:t xml:space="preserve"> </w:t>
      </w:r>
      <w:proofErr w:type="spellStart"/>
      <w:r>
        <w:t>test_size</w:t>
      </w:r>
      <w:proofErr w:type="spellEnd"/>
      <w:r>
        <w:t>=0.2,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random_state</w:t>
      </w:r>
      <w:proofErr w:type="spellEnd"/>
      <w:r>
        <w:rPr>
          <w:spacing w:val="-2"/>
        </w:rPr>
        <w:t>=42)</w:t>
      </w:r>
    </w:p>
    <w:p w14:paraId="15604932" w14:textId="77777777" w:rsidR="004814E0" w:rsidRDefault="004814E0" w:rsidP="004814E0">
      <w:pPr>
        <w:pStyle w:val="BodyText"/>
      </w:pPr>
    </w:p>
    <w:p w14:paraId="29E4B48B" w14:textId="77777777" w:rsidR="004814E0" w:rsidRDefault="004814E0" w:rsidP="004814E0">
      <w:pPr>
        <w:pStyle w:val="BodyText"/>
      </w:pPr>
    </w:p>
    <w:p w14:paraId="45EF06DF" w14:textId="77777777" w:rsidR="004814E0" w:rsidRDefault="004814E0" w:rsidP="004814E0">
      <w:pPr>
        <w:pStyle w:val="BodyText"/>
      </w:pPr>
    </w:p>
    <w:p w14:paraId="7DE772B3" w14:textId="77777777" w:rsidR="004814E0" w:rsidRDefault="004814E0" w:rsidP="004814E0">
      <w:pPr>
        <w:pStyle w:val="BodyText"/>
      </w:pPr>
      <w:r>
        <w:t xml:space="preserve"># Initialize Random </w:t>
      </w:r>
      <w:r>
        <w:rPr>
          <w:spacing w:val="-2"/>
        </w:rPr>
        <w:t>Forest</w:t>
      </w:r>
    </w:p>
    <w:p w14:paraId="33282720" w14:textId="77777777" w:rsidR="004814E0" w:rsidRDefault="004814E0" w:rsidP="004814E0">
      <w:pPr>
        <w:pStyle w:val="BodyText"/>
      </w:pPr>
    </w:p>
    <w:p w14:paraId="2671D842" w14:textId="77777777" w:rsidR="004814E0" w:rsidRDefault="004814E0" w:rsidP="004814E0">
      <w:pPr>
        <w:pStyle w:val="BodyText"/>
        <w:spacing w:line="480" w:lineRule="auto"/>
        <w:ind w:right="3541"/>
      </w:pPr>
      <w:r>
        <w:t>rf</w:t>
      </w:r>
      <w:r>
        <w:rPr>
          <w:spacing w:val="-13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RandomForestClassifier</w:t>
      </w:r>
      <w:proofErr w:type="spellEnd"/>
      <w:r>
        <w:t>(</w:t>
      </w:r>
      <w:proofErr w:type="spellStart"/>
      <w:r>
        <w:t>n_estimators</w:t>
      </w:r>
      <w:proofErr w:type="spellEnd"/>
      <w:r>
        <w:t>=100,</w:t>
      </w:r>
      <w:r>
        <w:rPr>
          <w:spacing w:val="-13"/>
        </w:rPr>
        <w:t xml:space="preserve"> </w:t>
      </w:r>
      <w:proofErr w:type="spellStart"/>
      <w:r>
        <w:t>random_state</w:t>
      </w:r>
      <w:proofErr w:type="spellEnd"/>
      <w:r>
        <w:t xml:space="preserve">=42) </w:t>
      </w:r>
      <w:proofErr w:type="spellStart"/>
      <w:r>
        <w:t>rf.fit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)</w:t>
      </w:r>
    </w:p>
    <w:p w14:paraId="78822973" w14:textId="77777777" w:rsidR="004814E0" w:rsidRDefault="004814E0" w:rsidP="004814E0">
      <w:pPr>
        <w:pStyle w:val="BodyText"/>
      </w:pPr>
    </w:p>
    <w:p w14:paraId="347D19F0" w14:textId="77777777" w:rsidR="004814E0" w:rsidRDefault="004814E0" w:rsidP="004814E0">
      <w:pPr>
        <w:pStyle w:val="BodyText"/>
      </w:pPr>
    </w:p>
    <w:p w14:paraId="3E58DB16" w14:textId="77777777" w:rsidR="004814E0" w:rsidRDefault="004814E0" w:rsidP="004814E0">
      <w:pPr>
        <w:pStyle w:val="BodyText"/>
        <w:spacing w:line="480" w:lineRule="auto"/>
        <w:ind w:right="7673"/>
      </w:pPr>
      <w:r>
        <w:t xml:space="preserve"># Predict and evaluate </w:t>
      </w:r>
      <w:proofErr w:type="spellStart"/>
      <w:r>
        <w:t>y_pred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rf.predict</w:t>
      </w:r>
      <w:proofErr w:type="spellEnd"/>
      <w:r>
        <w:t>(</w:t>
      </w:r>
      <w:proofErr w:type="spellStart"/>
      <w:r>
        <w:t>X_test</w:t>
      </w:r>
      <w:proofErr w:type="spellEnd"/>
      <w:r>
        <w:t>)</w:t>
      </w:r>
    </w:p>
    <w:p w14:paraId="71D9BF18" w14:textId="77777777" w:rsidR="004814E0" w:rsidRDefault="004814E0" w:rsidP="004814E0">
      <w:pPr>
        <w:pStyle w:val="BodyText"/>
      </w:pPr>
      <w:r>
        <w:t xml:space="preserve">print("Accuracy:", </w:t>
      </w:r>
      <w:proofErr w:type="spellStart"/>
      <w:r>
        <w:t>accuracy_score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rPr>
          <w:spacing w:val="-2"/>
        </w:rPr>
        <w:t>y_pred</w:t>
      </w:r>
      <w:proofErr w:type="spellEnd"/>
      <w:r>
        <w:rPr>
          <w:spacing w:val="-2"/>
        </w:rPr>
        <w:t>))</w:t>
      </w:r>
    </w:p>
    <w:p w14:paraId="4984EF55" w14:textId="77777777" w:rsidR="004814E0" w:rsidRDefault="004814E0" w:rsidP="004814E0">
      <w:pPr>
        <w:pStyle w:val="BodyText"/>
        <w:sectPr w:rsidR="004814E0" w:rsidSect="004814E0">
          <w:pgSz w:w="12240" w:h="15840"/>
          <w:pgMar w:top="182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0BDE7436" w14:textId="77777777" w:rsidR="004814E0" w:rsidRDefault="004814E0" w:rsidP="004814E0">
      <w:pPr>
        <w:spacing w:before="60"/>
        <w:ind w:left="613" w:right="627"/>
        <w:jc w:val="center"/>
        <w:rPr>
          <w:b/>
          <w:sz w:val="24"/>
        </w:rPr>
      </w:pPr>
      <w:bookmarkStart w:id="20" w:name="Program_9_"/>
      <w:bookmarkEnd w:id="20"/>
      <w:r>
        <w:rPr>
          <w:b/>
          <w:sz w:val="24"/>
          <w:u w:val="single"/>
        </w:rPr>
        <w:lastRenderedPageBreak/>
        <w:t>Program</w:t>
      </w:r>
      <w:r>
        <w:rPr>
          <w:b/>
          <w:spacing w:val="-5"/>
          <w:sz w:val="24"/>
          <w:u w:val="single"/>
        </w:rPr>
        <w:t xml:space="preserve"> </w:t>
      </w:r>
      <w:r>
        <w:rPr>
          <w:b/>
          <w:spacing w:val="-10"/>
          <w:sz w:val="24"/>
          <w:u w:val="single"/>
        </w:rPr>
        <w:t>9</w:t>
      </w:r>
    </w:p>
    <w:p w14:paraId="701CF768" w14:textId="77777777" w:rsidR="004814E0" w:rsidRDefault="004814E0" w:rsidP="004814E0">
      <w:pPr>
        <w:pStyle w:val="BodyText"/>
        <w:spacing w:before="275"/>
        <w:rPr>
          <w:b/>
        </w:rPr>
      </w:pPr>
    </w:p>
    <w:p w14:paraId="224C4F0A" w14:textId="77777777" w:rsidR="004814E0" w:rsidRDefault="004814E0" w:rsidP="004814E0">
      <w:pPr>
        <w:pStyle w:val="BodyText"/>
        <w:spacing w:before="1"/>
      </w:pPr>
      <w:r>
        <w:t xml:space="preserve">Implement Boosting ensemble method on a given </w:t>
      </w:r>
      <w:r>
        <w:rPr>
          <w:spacing w:val="-2"/>
        </w:rPr>
        <w:t>dataset</w:t>
      </w:r>
    </w:p>
    <w:p w14:paraId="6480E8A7" w14:textId="77777777" w:rsidR="004814E0" w:rsidRDefault="004814E0" w:rsidP="004814E0">
      <w:pPr>
        <w:pStyle w:val="BodyText"/>
      </w:pPr>
    </w:p>
    <w:p w14:paraId="406A4D72" w14:textId="77777777" w:rsidR="004814E0" w:rsidRDefault="004814E0" w:rsidP="004814E0">
      <w:pPr>
        <w:pStyle w:val="BodyText"/>
      </w:pPr>
    </w:p>
    <w:p w14:paraId="4929F524" w14:textId="77777777" w:rsidR="004814E0" w:rsidRDefault="004814E0" w:rsidP="004814E0">
      <w:pPr>
        <w:pStyle w:val="BodyText"/>
      </w:pPr>
    </w:p>
    <w:p w14:paraId="69AE410A" w14:textId="77777777" w:rsidR="004814E0" w:rsidRDefault="004814E0" w:rsidP="004814E0">
      <w:pPr>
        <w:rPr>
          <w:b/>
          <w:sz w:val="24"/>
        </w:rPr>
      </w:pPr>
      <w:r>
        <w:rPr>
          <w:b/>
          <w:spacing w:val="-2"/>
          <w:sz w:val="24"/>
        </w:rPr>
        <w:t>Screenshot:</w:t>
      </w:r>
    </w:p>
    <w:p w14:paraId="5D020A1A" w14:textId="77777777" w:rsidR="004814E0" w:rsidRDefault="004814E0" w:rsidP="004814E0">
      <w:pPr>
        <w:pStyle w:val="BodyText"/>
        <w:spacing w:before="5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72576" behindDoc="1" locked="0" layoutInCell="1" allowOverlap="1" wp14:anchorId="62004531" wp14:editId="462D4730">
            <wp:simplePos x="0" y="0"/>
            <wp:positionH relativeFrom="page">
              <wp:posOffset>2057400</wp:posOffset>
            </wp:positionH>
            <wp:positionV relativeFrom="paragraph">
              <wp:posOffset>390599</wp:posOffset>
            </wp:positionV>
            <wp:extent cx="3575058" cy="6207920"/>
            <wp:effectExtent l="0" t="0" r="6350" b="254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058" cy="62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24A6FBF" w14:textId="77777777" w:rsidR="004814E0" w:rsidRDefault="004814E0" w:rsidP="004814E0">
      <w:pPr>
        <w:pStyle w:val="BodyText"/>
        <w:rPr>
          <w:b/>
          <w:sz w:val="20"/>
        </w:rPr>
        <w:sectPr w:rsidR="004814E0" w:rsidSect="004814E0">
          <w:pgSz w:w="12240" w:h="15840"/>
          <w:pgMar w:top="128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6CADC63B" w14:textId="742FC1A3" w:rsidR="004814E0" w:rsidRDefault="00B366A2" w:rsidP="004814E0">
      <w:pPr>
        <w:pStyle w:val="BodyText"/>
        <w:rPr>
          <w:b/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80768" behindDoc="1" locked="0" layoutInCell="1" allowOverlap="1" wp14:anchorId="12AE8AD2" wp14:editId="25AF03B0">
            <wp:simplePos x="0" y="0"/>
            <wp:positionH relativeFrom="column">
              <wp:posOffset>1295400</wp:posOffset>
            </wp:positionH>
            <wp:positionV relativeFrom="paragraph">
              <wp:posOffset>0</wp:posOffset>
            </wp:positionV>
            <wp:extent cx="3284220" cy="4659411"/>
            <wp:effectExtent l="0" t="0" r="0" b="8255"/>
            <wp:wrapTight wrapText="bothSides">
              <wp:wrapPolygon edited="0">
                <wp:start x="0" y="0"/>
                <wp:lineTo x="0" y="21550"/>
                <wp:lineTo x="21425" y="21550"/>
                <wp:lineTo x="21425" y="0"/>
                <wp:lineTo x="0" y="0"/>
              </wp:wrapPolygon>
            </wp:wrapTight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4659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AA916" w14:textId="77777777" w:rsidR="004814E0" w:rsidRDefault="004814E0" w:rsidP="004814E0">
      <w:pPr>
        <w:pStyle w:val="BodyText"/>
        <w:rPr>
          <w:b/>
          <w:sz w:val="20"/>
        </w:rPr>
      </w:pPr>
    </w:p>
    <w:p w14:paraId="0555A150" w14:textId="592611F1" w:rsidR="004814E0" w:rsidRDefault="004814E0" w:rsidP="004814E0">
      <w:pPr>
        <w:pStyle w:val="BodyText"/>
        <w:rPr>
          <w:b/>
          <w:sz w:val="20"/>
        </w:rPr>
      </w:pPr>
    </w:p>
    <w:p w14:paraId="411A3841" w14:textId="77777777" w:rsidR="004814E0" w:rsidRDefault="004814E0" w:rsidP="004814E0">
      <w:pPr>
        <w:pStyle w:val="BodyText"/>
        <w:rPr>
          <w:b/>
          <w:sz w:val="20"/>
        </w:rPr>
      </w:pPr>
    </w:p>
    <w:p w14:paraId="25ECE650" w14:textId="77777777" w:rsidR="004814E0" w:rsidRDefault="004814E0" w:rsidP="004814E0">
      <w:pPr>
        <w:pStyle w:val="BodyText"/>
        <w:rPr>
          <w:b/>
          <w:sz w:val="20"/>
        </w:rPr>
      </w:pPr>
    </w:p>
    <w:p w14:paraId="0C4C5698" w14:textId="04DDDA6A" w:rsidR="004814E0" w:rsidRDefault="004814E0" w:rsidP="004814E0">
      <w:pPr>
        <w:pStyle w:val="BodyText"/>
        <w:rPr>
          <w:b/>
          <w:sz w:val="20"/>
        </w:rPr>
      </w:pPr>
    </w:p>
    <w:p w14:paraId="67A2BC4A" w14:textId="77777777" w:rsidR="004814E0" w:rsidRDefault="004814E0" w:rsidP="004814E0">
      <w:pPr>
        <w:pStyle w:val="BodyText"/>
        <w:rPr>
          <w:b/>
          <w:sz w:val="20"/>
        </w:rPr>
      </w:pPr>
    </w:p>
    <w:p w14:paraId="691E5020" w14:textId="49EBBFF4" w:rsidR="004814E0" w:rsidRDefault="004814E0" w:rsidP="004814E0">
      <w:pPr>
        <w:pStyle w:val="BodyText"/>
        <w:rPr>
          <w:b/>
          <w:sz w:val="20"/>
        </w:rPr>
      </w:pPr>
    </w:p>
    <w:p w14:paraId="4AF4D562" w14:textId="77777777" w:rsidR="004814E0" w:rsidRDefault="004814E0" w:rsidP="004814E0">
      <w:pPr>
        <w:pStyle w:val="BodyText"/>
        <w:rPr>
          <w:b/>
          <w:sz w:val="20"/>
        </w:rPr>
      </w:pPr>
    </w:p>
    <w:p w14:paraId="2DAAF0D0" w14:textId="048E65B9" w:rsidR="004814E0" w:rsidRDefault="004814E0" w:rsidP="004814E0">
      <w:pPr>
        <w:pStyle w:val="BodyText"/>
        <w:rPr>
          <w:b/>
          <w:sz w:val="20"/>
        </w:rPr>
      </w:pPr>
    </w:p>
    <w:p w14:paraId="11E517BC" w14:textId="77777777" w:rsidR="004814E0" w:rsidRDefault="004814E0" w:rsidP="004814E0">
      <w:pPr>
        <w:pStyle w:val="BodyText"/>
        <w:rPr>
          <w:b/>
          <w:sz w:val="20"/>
        </w:rPr>
      </w:pPr>
    </w:p>
    <w:p w14:paraId="1CCC354E" w14:textId="2B49D196" w:rsidR="004814E0" w:rsidRDefault="004814E0" w:rsidP="004814E0">
      <w:pPr>
        <w:pStyle w:val="BodyText"/>
        <w:spacing w:before="102"/>
        <w:rPr>
          <w:b/>
          <w:sz w:val="20"/>
        </w:rPr>
      </w:pPr>
    </w:p>
    <w:p w14:paraId="6125B90A" w14:textId="3958D1CC" w:rsidR="004814E0" w:rsidRDefault="004814E0" w:rsidP="004814E0">
      <w:pPr>
        <w:pStyle w:val="BodyText"/>
        <w:ind w:left="2160"/>
        <w:rPr>
          <w:sz w:val="20"/>
        </w:rPr>
      </w:pPr>
    </w:p>
    <w:p w14:paraId="7F38AE50" w14:textId="77777777" w:rsidR="004814E0" w:rsidRDefault="004814E0" w:rsidP="004814E0">
      <w:pPr>
        <w:pStyle w:val="BodyText"/>
        <w:spacing w:before="79"/>
        <w:rPr>
          <w:b/>
        </w:rPr>
      </w:pPr>
    </w:p>
    <w:p w14:paraId="006056BA" w14:textId="77777777" w:rsidR="00B366A2" w:rsidRDefault="00B366A2" w:rsidP="004814E0">
      <w:pPr>
        <w:spacing w:before="1"/>
        <w:rPr>
          <w:b/>
          <w:spacing w:val="-2"/>
          <w:sz w:val="24"/>
        </w:rPr>
      </w:pPr>
    </w:p>
    <w:p w14:paraId="14A2A0D2" w14:textId="77777777" w:rsidR="00B366A2" w:rsidRDefault="00B366A2" w:rsidP="004814E0">
      <w:pPr>
        <w:spacing w:before="1"/>
        <w:rPr>
          <w:b/>
          <w:spacing w:val="-2"/>
          <w:sz w:val="24"/>
        </w:rPr>
      </w:pPr>
    </w:p>
    <w:p w14:paraId="2BB1FC0D" w14:textId="77777777" w:rsidR="00B366A2" w:rsidRDefault="00B366A2" w:rsidP="004814E0">
      <w:pPr>
        <w:spacing w:before="1"/>
        <w:rPr>
          <w:b/>
          <w:spacing w:val="-2"/>
          <w:sz w:val="24"/>
        </w:rPr>
      </w:pPr>
    </w:p>
    <w:p w14:paraId="5781ECEE" w14:textId="77777777" w:rsidR="00B366A2" w:rsidRDefault="00B366A2" w:rsidP="004814E0">
      <w:pPr>
        <w:spacing w:before="1"/>
        <w:rPr>
          <w:b/>
          <w:spacing w:val="-2"/>
          <w:sz w:val="24"/>
        </w:rPr>
      </w:pPr>
    </w:p>
    <w:p w14:paraId="6374BCCE" w14:textId="77777777" w:rsidR="00B366A2" w:rsidRDefault="00B366A2" w:rsidP="004814E0">
      <w:pPr>
        <w:spacing w:before="1"/>
        <w:rPr>
          <w:b/>
          <w:spacing w:val="-2"/>
          <w:sz w:val="24"/>
        </w:rPr>
      </w:pPr>
    </w:p>
    <w:p w14:paraId="0649D348" w14:textId="77777777" w:rsidR="00B366A2" w:rsidRDefault="00B366A2" w:rsidP="004814E0">
      <w:pPr>
        <w:spacing w:before="1"/>
        <w:rPr>
          <w:b/>
          <w:spacing w:val="-2"/>
          <w:sz w:val="24"/>
        </w:rPr>
      </w:pPr>
    </w:p>
    <w:p w14:paraId="4F9CAE22" w14:textId="77777777" w:rsidR="00B366A2" w:rsidRDefault="00B366A2" w:rsidP="004814E0">
      <w:pPr>
        <w:spacing w:before="1"/>
        <w:rPr>
          <w:b/>
          <w:spacing w:val="-2"/>
          <w:sz w:val="24"/>
        </w:rPr>
      </w:pPr>
    </w:p>
    <w:p w14:paraId="1987226B" w14:textId="77777777" w:rsidR="00B366A2" w:rsidRDefault="00B366A2" w:rsidP="004814E0">
      <w:pPr>
        <w:spacing w:before="1"/>
        <w:rPr>
          <w:b/>
          <w:spacing w:val="-2"/>
          <w:sz w:val="24"/>
        </w:rPr>
      </w:pPr>
    </w:p>
    <w:p w14:paraId="65FF41FE" w14:textId="77777777" w:rsidR="00B366A2" w:rsidRDefault="00B366A2" w:rsidP="004814E0">
      <w:pPr>
        <w:spacing w:before="1"/>
        <w:rPr>
          <w:b/>
          <w:spacing w:val="-2"/>
          <w:sz w:val="24"/>
        </w:rPr>
      </w:pPr>
    </w:p>
    <w:p w14:paraId="3C8432AA" w14:textId="704018AB" w:rsidR="004814E0" w:rsidRDefault="004814E0" w:rsidP="004814E0">
      <w:pPr>
        <w:spacing w:before="1"/>
        <w:rPr>
          <w:b/>
          <w:sz w:val="24"/>
        </w:rPr>
      </w:pPr>
      <w:r>
        <w:rPr>
          <w:b/>
          <w:spacing w:val="-2"/>
          <w:sz w:val="24"/>
        </w:rPr>
        <w:t>Code:</w:t>
      </w:r>
    </w:p>
    <w:p w14:paraId="15059203" w14:textId="77777777" w:rsidR="004814E0" w:rsidRDefault="004814E0" w:rsidP="004814E0">
      <w:pPr>
        <w:pStyle w:val="BodyText"/>
        <w:spacing w:before="275"/>
        <w:rPr>
          <w:b/>
        </w:rPr>
      </w:pPr>
    </w:p>
    <w:p w14:paraId="11BF4433" w14:textId="77777777" w:rsidR="004814E0" w:rsidRDefault="004814E0" w:rsidP="004814E0">
      <w:pPr>
        <w:pStyle w:val="BodyText"/>
        <w:spacing w:before="1" w:line="480" w:lineRule="auto"/>
        <w:ind w:left="345" w:right="4993"/>
      </w:pPr>
      <w:r>
        <w:t>from</w:t>
      </w:r>
      <w:r>
        <w:rPr>
          <w:spacing w:val="-13"/>
        </w:rPr>
        <w:t xml:space="preserve"> </w:t>
      </w:r>
      <w:proofErr w:type="spellStart"/>
      <w:r>
        <w:t>sklearn.ensemble</w:t>
      </w:r>
      <w:proofErr w:type="spellEnd"/>
      <w:r>
        <w:rPr>
          <w:spacing w:val="-13"/>
        </w:rPr>
        <w:t xml:space="preserve"> </w:t>
      </w:r>
      <w:r>
        <w:t>import</w:t>
      </w:r>
      <w:r>
        <w:rPr>
          <w:spacing w:val="-13"/>
        </w:rPr>
        <w:t xml:space="preserve"> </w:t>
      </w:r>
      <w:proofErr w:type="spellStart"/>
      <w:r>
        <w:t>AdaBoostClassifier</w:t>
      </w:r>
      <w:proofErr w:type="spellEnd"/>
      <w:r>
        <w:t xml:space="preserve"> from </w:t>
      </w:r>
      <w:proofErr w:type="spellStart"/>
      <w:r>
        <w:t>sklearn.datasets</w:t>
      </w:r>
      <w:proofErr w:type="spellEnd"/>
      <w:r>
        <w:t xml:space="preserve"> import </w:t>
      </w:r>
      <w:proofErr w:type="spellStart"/>
      <w:r>
        <w:t>load_iris</w:t>
      </w:r>
      <w:proofErr w:type="spellEnd"/>
    </w:p>
    <w:p w14:paraId="71A81A76" w14:textId="77777777" w:rsidR="004814E0" w:rsidRDefault="004814E0" w:rsidP="004814E0">
      <w:pPr>
        <w:pStyle w:val="BodyText"/>
        <w:spacing w:line="480" w:lineRule="auto"/>
        <w:ind w:left="345" w:right="4993"/>
      </w:pPr>
      <w:r>
        <w:t>from</w:t>
      </w:r>
      <w:r>
        <w:rPr>
          <w:spacing w:val="-13"/>
        </w:rPr>
        <w:t xml:space="preserve"> </w:t>
      </w:r>
      <w:proofErr w:type="spellStart"/>
      <w:r>
        <w:t>sklearn.model_selection</w:t>
      </w:r>
      <w:proofErr w:type="spellEnd"/>
      <w:r>
        <w:rPr>
          <w:spacing w:val="-13"/>
        </w:rPr>
        <w:t xml:space="preserve"> </w:t>
      </w:r>
      <w:r>
        <w:t>import</w:t>
      </w:r>
      <w:r>
        <w:rPr>
          <w:spacing w:val="-13"/>
        </w:rPr>
        <w:t xml:space="preserve"> </w:t>
      </w:r>
      <w:proofErr w:type="spellStart"/>
      <w:r>
        <w:t>train_test_split</w:t>
      </w:r>
      <w:proofErr w:type="spellEnd"/>
      <w:r>
        <w:t xml:space="preserve"> from </w:t>
      </w:r>
      <w:proofErr w:type="spellStart"/>
      <w:r>
        <w:t>sklearn.metrics</w:t>
      </w:r>
      <w:proofErr w:type="spellEnd"/>
      <w:r>
        <w:t xml:space="preserve"> import </w:t>
      </w:r>
      <w:proofErr w:type="spellStart"/>
      <w:r>
        <w:t>accuracy_score</w:t>
      </w:r>
      <w:proofErr w:type="spellEnd"/>
    </w:p>
    <w:p w14:paraId="590C1B13" w14:textId="77777777" w:rsidR="004814E0" w:rsidRDefault="004814E0" w:rsidP="004814E0">
      <w:pPr>
        <w:pStyle w:val="BodyText"/>
      </w:pPr>
    </w:p>
    <w:p w14:paraId="40778BA2" w14:textId="77777777" w:rsidR="004814E0" w:rsidRDefault="004814E0" w:rsidP="004814E0">
      <w:pPr>
        <w:pStyle w:val="BodyText"/>
      </w:pPr>
    </w:p>
    <w:p w14:paraId="453496A0" w14:textId="77777777" w:rsidR="004814E0" w:rsidRDefault="004814E0" w:rsidP="004814E0">
      <w:pPr>
        <w:pStyle w:val="BodyText"/>
        <w:spacing w:line="480" w:lineRule="auto"/>
        <w:ind w:left="345" w:right="8077"/>
      </w:pPr>
      <w:r>
        <w:t>#</w:t>
      </w:r>
      <w:r>
        <w:rPr>
          <w:spacing w:val="-13"/>
        </w:rPr>
        <w:t xml:space="preserve"> </w:t>
      </w:r>
      <w:r>
        <w:t>Load</w:t>
      </w:r>
      <w:r>
        <w:rPr>
          <w:spacing w:val="-13"/>
        </w:rPr>
        <w:t xml:space="preserve"> </w:t>
      </w:r>
      <w:r>
        <w:t>Iris</w:t>
      </w:r>
      <w:r>
        <w:rPr>
          <w:spacing w:val="-13"/>
        </w:rPr>
        <w:t xml:space="preserve"> </w:t>
      </w:r>
      <w:r>
        <w:t xml:space="preserve">dataset iris = </w:t>
      </w:r>
      <w:proofErr w:type="spellStart"/>
      <w:r>
        <w:t>load_iris</w:t>
      </w:r>
      <w:proofErr w:type="spellEnd"/>
      <w:r>
        <w:t>()</w:t>
      </w:r>
    </w:p>
    <w:p w14:paraId="0D834AA0" w14:textId="77777777" w:rsidR="004814E0" w:rsidRDefault="004814E0" w:rsidP="004814E0">
      <w:pPr>
        <w:pStyle w:val="BodyText"/>
        <w:ind w:left="345"/>
      </w:pPr>
      <w:r>
        <w:t xml:space="preserve">X, y = </w:t>
      </w:r>
      <w:proofErr w:type="spellStart"/>
      <w:r>
        <w:t>iris.data</w:t>
      </w:r>
      <w:proofErr w:type="spellEnd"/>
      <w:r>
        <w:t xml:space="preserve">, </w:t>
      </w:r>
      <w:proofErr w:type="spellStart"/>
      <w:r>
        <w:rPr>
          <w:spacing w:val="-2"/>
        </w:rPr>
        <w:t>iris.target</w:t>
      </w:r>
      <w:proofErr w:type="spellEnd"/>
    </w:p>
    <w:p w14:paraId="00D28F15" w14:textId="77777777" w:rsidR="004814E0" w:rsidRDefault="004814E0" w:rsidP="004814E0">
      <w:pPr>
        <w:pStyle w:val="BodyText"/>
        <w:sectPr w:rsidR="004814E0" w:rsidSect="004814E0">
          <w:pgSz w:w="12240" w:h="15840"/>
          <w:pgMar w:top="182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28C7B986" w14:textId="77777777" w:rsidR="004814E0" w:rsidRDefault="004814E0" w:rsidP="004814E0">
      <w:pPr>
        <w:pStyle w:val="BodyText"/>
        <w:spacing w:before="60" w:line="480" w:lineRule="auto"/>
        <w:ind w:left="345" w:right="5547"/>
      </w:pPr>
      <w:r>
        <w:lastRenderedPageBreak/>
        <w:t>#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AdaBoost,</w:t>
      </w:r>
      <w:r>
        <w:rPr>
          <w:spacing w:val="-7"/>
        </w:rPr>
        <w:t xml:space="preserve"> </w:t>
      </w:r>
      <w:r>
        <w:t>we'll</w:t>
      </w:r>
      <w:r>
        <w:rPr>
          <w:spacing w:val="-7"/>
        </w:rPr>
        <w:t xml:space="preserve"> </w:t>
      </w:r>
      <w:r>
        <w:t>use</w:t>
      </w:r>
      <w:r>
        <w:rPr>
          <w:spacing w:val="-7"/>
        </w:rPr>
        <w:t xml:space="preserve"> </w:t>
      </w:r>
      <w:r>
        <w:t>binary</w:t>
      </w:r>
      <w:r>
        <w:rPr>
          <w:spacing w:val="-7"/>
        </w:rPr>
        <w:t xml:space="preserve"> </w:t>
      </w:r>
      <w:r>
        <w:t>classification # Convert to binary (</w:t>
      </w:r>
      <w:proofErr w:type="spellStart"/>
      <w:r>
        <w:t>setosa</w:t>
      </w:r>
      <w:proofErr w:type="spellEnd"/>
      <w:r>
        <w:t xml:space="preserve"> vs. not-</w:t>
      </w:r>
      <w:proofErr w:type="spellStart"/>
      <w:r>
        <w:t>setosa</w:t>
      </w:r>
      <w:proofErr w:type="spellEnd"/>
      <w:r>
        <w:t>)</w:t>
      </w:r>
    </w:p>
    <w:p w14:paraId="1125198F" w14:textId="77777777" w:rsidR="004814E0" w:rsidRDefault="004814E0" w:rsidP="004814E0">
      <w:pPr>
        <w:pStyle w:val="BodyText"/>
        <w:ind w:left="345"/>
      </w:pPr>
      <w:r>
        <w:t xml:space="preserve">y = (y == </w:t>
      </w:r>
      <w:r>
        <w:rPr>
          <w:spacing w:val="-2"/>
        </w:rPr>
        <w:t>0).</w:t>
      </w:r>
      <w:proofErr w:type="spellStart"/>
      <w:r>
        <w:rPr>
          <w:spacing w:val="-2"/>
        </w:rPr>
        <w:t>astype</w:t>
      </w:r>
      <w:proofErr w:type="spellEnd"/>
      <w:r>
        <w:rPr>
          <w:spacing w:val="-2"/>
        </w:rPr>
        <w:t>(int)</w:t>
      </w:r>
    </w:p>
    <w:p w14:paraId="575233B0" w14:textId="77777777" w:rsidR="004814E0" w:rsidRDefault="004814E0" w:rsidP="004814E0">
      <w:pPr>
        <w:pStyle w:val="BodyText"/>
      </w:pPr>
    </w:p>
    <w:p w14:paraId="0795D9FE" w14:textId="77777777" w:rsidR="004814E0" w:rsidRDefault="004814E0" w:rsidP="004814E0">
      <w:pPr>
        <w:pStyle w:val="BodyText"/>
      </w:pPr>
    </w:p>
    <w:p w14:paraId="1AD8A869" w14:textId="77777777" w:rsidR="004814E0" w:rsidRDefault="004814E0" w:rsidP="004814E0">
      <w:pPr>
        <w:pStyle w:val="BodyText"/>
      </w:pPr>
    </w:p>
    <w:p w14:paraId="04C19466" w14:textId="77777777" w:rsidR="004814E0" w:rsidRDefault="004814E0" w:rsidP="004814E0">
      <w:pPr>
        <w:pStyle w:val="BodyText"/>
        <w:ind w:left="345"/>
      </w:pPr>
      <w:r>
        <w:t xml:space="preserve"># Split </w:t>
      </w:r>
      <w:r>
        <w:rPr>
          <w:spacing w:val="-4"/>
        </w:rPr>
        <w:t>data</w:t>
      </w:r>
    </w:p>
    <w:p w14:paraId="1166AEC7" w14:textId="77777777" w:rsidR="004814E0" w:rsidRDefault="004814E0" w:rsidP="004814E0">
      <w:pPr>
        <w:pStyle w:val="BodyText"/>
      </w:pPr>
    </w:p>
    <w:p w14:paraId="2B4BB1BB" w14:textId="77777777" w:rsidR="004814E0" w:rsidRDefault="004814E0" w:rsidP="004814E0">
      <w:pPr>
        <w:pStyle w:val="BodyText"/>
        <w:ind w:left="345"/>
      </w:pPr>
      <w:proofErr w:type="spellStart"/>
      <w:r>
        <w:t>X_train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X_test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y_train</w:t>
      </w:r>
      <w:proofErr w:type="spellEnd"/>
      <w:r>
        <w:t>,</w:t>
      </w:r>
      <w:r>
        <w:rPr>
          <w:spacing w:val="-2"/>
        </w:rPr>
        <w:t xml:space="preserve"> </w:t>
      </w:r>
      <w:proofErr w:type="spellStart"/>
      <w:r>
        <w:t>y_test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train_test_split</w:t>
      </w:r>
      <w:proofErr w:type="spellEnd"/>
      <w:r>
        <w:t>(X,</w:t>
      </w:r>
      <w:r>
        <w:rPr>
          <w:spacing w:val="-2"/>
        </w:rPr>
        <w:t xml:space="preserve"> </w:t>
      </w:r>
      <w:r>
        <w:t>y,</w:t>
      </w:r>
      <w:r>
        <w:rPr>
          <w:spacing w:val="-2"/>
        </w:rPr>
        <w:t xml:space="preserve"> </w:t>
      </w:r>
      <w:proofErr w:type="spellStart"/>
      <w:r>
        <w:t>test_size</w:t>
      </w:r>
      <w:proofErr w:type="spellEnd"/>
      <w:r>
        <w:t>=0.2,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random_state</w:t>
      </w:r>
      <w:proofErr w:type="spellEnd"/>
      <w:r>
        <w:rPr>
          <w:spacing w:val="-2"/>
        </w:rPr>
        <w:t>=42)</w:t>
      </w:r>
    </w:p>
    <w:p w14:paraId="11EE1792" w14:textId="77777777" w:rsidR="004814E0" w:rsidRDefault="004814E0" w:rsidP="004814E0">
      <w:pPr>
        <w:pStyle w:val="BodyText"/>
      </w:pPr>
    </w:p>
    <w:p w14:paraId="760AFE33" w14:textId="77777777" w:rsidR="004814E0" w:rsidRDefault="004814E0" w:rsidP="004814E0">
      <w:pPr>
        <w:pStyle w:val="BodyText"/>
      </w:pPr>
    </w:p>
    <w:p w14:paraId="1EC6D348" w14:textId="77777777" w:rsidR="004814E0" w:rsidRDefault="004814E0" w:rsidP="004814E0">
      <w:pPr>
        <w:pStyle w:val="BodyText"/>
      </w:pPr>
    </w:p>
    <w:p w14:paraId="4CA4223C" w14:textId="77777777" w:rsidR="004814E0" w:rsidRDefault="004814E0" w:rsidP="004814E0">
      <w:pPr>
        <w:pStyle w:val="BodyText"/>
        <w:ind w:left="345"/>
      </w:pPr>
      <w:r>
        <w:t>#</w:t>
      </w:r>
      <w:r>
        <w:rPr>
          <w:spacing w:val="-7"/>
        </w:rPr>
        <w:t xml:space="preserve"> </w:t>
      </w:r>
      <w:r>
        <w:t>Train</w:t>
      </w:r>
      <w:r>
        <w:rPr>
          <w:spacing w:val="-4"/>
        </w:rPr>
        <w:t xml:space="preserve"> </w:t>
      </w:r>
      <w:r>
        <w:rPr>
          <w:spacing w:val="-2"/>
        </w:rPr>
        <w:t>AdaBoost</w:t>
      </w:r>
    </w:p>
    <w:p w14:paraId="4FC230A9" w14:textId="77777777" w:rsidR="004814E0" w:rsidRDefault="004814E0" w:rsidP="004814E0">
      <w:pPr>
        <w:pStyle w:val="BodyText"/>
      </w:pPr>
    </w:p>
    <w:p w14:paraId="67D1AD91" w14:textId="77777777" w:rsidR="004814E0" w:rsidRDefault="004814E0" w:rsidP="004814E0">
      <w:pPr>
        <w:pStyle w:val="BodyText"/>
        <w:spacing w:line="480" w:lineRule="auto"/>
        <w:ind w:left="345" w:right="483"/>
      </w:pPr>
      <w:r>
        <w:t>model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proofErr w:type="spellStart"/>
      <w:r>
        <w:t>AdaBoostClassifier</w:t>
      </w:r>
      <w:proofErr w:type="spellEnd"/>
      <w:r>
        <w:t>(</w:t>
      </w:r>
      <w:proofErr w:type="spellStart"/>
      <w:r>
        <w:t>n_estimators</w:t>
      </w:r>
      <w:proofErr w:type="spellEnd"/>
      <w:r>
        <w:t>=50,</w:t>
      </w:r>
      <w:r>
        <w:rPr>
          <w:spacing w:val="-10"/>
        </w:rPr>
        <w:t xml:space="preserve"> </w:t>
      </w:r>
      <w:proofErr w:type="spellStart"/>
      <w:r>
        <w:t>learning_rate</w:t>
      </w:r>
      <w:proofErr w:type="spellEnd"/>
      <w:r>
        <w:t>=1.0,</w:t>
      </w:r>
      <w:r>
        <w:rPr>
          <w:spacing w:val="-10"/>
        </w:rPr>
        <w:t xml:space="preserve"> </w:t>
      </w:r>
      <w:proofErr w:type="spellStart"/>
      <w:r>
        <w:t>random_state</w:t>
      </w:r>
      <w:proofErr w:type="spellEnd"/>
      <w:r>
        <w:t xml:space="preserve">=42) </w:t>
      </w:r>
      <w:proofErr w:type="spellStart"/>
      <w:r>
        <w:t>model.fit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)</w:t>
      </w:r>
    </w:p>
    <w:p w14:paraId="71FC7C46" w14:textId="77777777" w:rsidR="004814E0" w:rsidRDefault="004814E0" w:rsidP="004814E0">
      <w:pPr>
        <w:pStyle w:val="BodyText"/>
      </w:pPr>
    </w:p>
    <w:p w14:paraId="7E387925" w14:textId="77777777" w:rsidR="004814E0" w:rsidRDefault="004814E0" w:rsidP="004814E0">
      <w:pPr>
        <w:pStyle w:val="BodyText"/>
      </w:pPr>
    </w:p>
    <w:p w14:paraId="578C7A0D" w14:textId="77777777" w:rsidR="004814E0" w:rsidRDefault="004814E0" w:rsidP="004814E0">
      <w:pPr>
        <w:pStyle w:val="BodyText"/>
        <w:ind w:left="345"/>
      </w:pPr>
      <w:r>
        <w:t xml:space="preserve"># Predict and </w:t>
      </w:r>
      <w:r>
        <w:rPr>
          <w:spacing w:val="-2"/>
        </w:rPr>
        <w:t>evaluate</w:t>
      </w:r>
    </w:p>
    <w:p w14:paraId="43331712" w14:textId="77777777" w:rsidR="004814E0" w:rsidRDefault="004814E0" w:rsidP="004814E0">
      <w:pPr>
        <w:pStyle w:val="BodyText"/>
      </w:pPr>
    </w:p>
    <w:p w14:paraId="1A08D8EB" w14:textId="77777777" w:rsidR="004814E0" w:rsidRDefault="004814E0" w:rsidP="004814E0">
      <w:pPr>
        <w:pStyle w:val="BodyText"/>
        <w:ind w:left="345"/>
      </w:pPr>
      <w:proofErr w:type="spellStart"/>
      <w:r>
        <w:t>y_pred</w:t>
      </w:r>
      <w:proofErr w:type="spellEnd"/>
      <w:r>
        <w:t xml:space="preserve"> = </w:t>
      </w:r>
      <w:proofErr w:type="spellStart"/>
      <w:r>
        <w:rPr>
          <w:spacing w:val="-2"/>
        </w:rPr>
        <w:t>model.predict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X_test</w:t>
      </w:r>
      <w:proofErr w:type="spellEnd"/>
      <w:r>
        <w:rPr>
          <w:spacing w:val="-2"/>
        </w:rPr>
        <w:t>)</w:t>
      </w:r>
    </w:p>
    <w:p w14:paraId="60767EDE" w14:textId="77777777" w:rsidR="004814E0" w:rsidRDefault="004814E0" w:rsidP="004814E0">
      <w:pPr>
        <w:pStyle w:val="BodyText"/>
      </w:pPr>
    </w:p>
    <w:p w14:paraId="3CEE0023" w14:textId="77777777" w:rsidR="004814E0" w:rsidRDefault="004814E0" w:rsidP="004814E0">
      <w:pPr>
        <w:pStyle w:val="BodyText"/>
        <w:ind w:left="345"/>
      </w:pPr>
      <w:r>
        <w:t>print("AdaBoost Accuracy (</w:t>
      </w:r>
      <w:proofErr w:type="spellStart"/>
      <w:r>
        <w:t>sklearn</w:t>
      </w:r>
      <w:proofErr w:type="spellEnd"/>
      <w:r>
        <w:t xml:space="preserve">):", </w:t>
      </w:r>
      <w:proofErr w:type="spellStart"/>
      <w:r>
        <w:t>accuracy_score</w:t>
      </w:r>
      <w:proofErr w:type="spellEnd"/>
      <w:r>
        <w:t>(</w:t>
      </w:r>
      <w:proofErr w:type="spellStart"/>
      <w:r>
        <w:t>y_test</w:t>
      </w:r>
      <w:proofErr w:type="spellEnd"/>
      <w:r>
        <w:t xml:space="preserve">, </w:t>
      </w:r>
      <w:proofErr w:type="spellStart"/>
      <w:r>
        <w:rPr>
          <w:spacing w:val="-2"/>
        </w:rPr>
        <w:t>y_pred</w:t>
      </w:r>
      <w:proofErr w:type="spellEnd"/>
      <w:r>
        <w:rPr>
          <w:spacing w:val="-2"/>
        </w:rPr>
        <w:t>))</w:t>
      </w:r>
    </w:p>
    <w:p w14:paraId="1188115D" w14:textId="77777777" w:rsidR="004814E0" w:rsidRDefault="004814E0" w:rsidP="004814E0">
      <w:pPr>
        <w:pStyle w:val="BodyText"/>
        <w:sectPr w:rsidR="004814E0" w:rsidSect="004814E0">
          <w:pgSz w:w="12240" w:h="15840"/>
          <w:pgMar w:top="128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2C0EDDAD" w14:textId="77777777" w:rsidR="004814E0" w:rsidRDefault="004814E0" w:rsidP="004814E0">
      <w:pPr>
        <w:spacing w:before="60"/>
        <w:ind w:left="613" w:right="627"/>
        <w:jc w:val="center"/>
        <w:rPr>
          <w:b/>
          <w:sz w:val="24"/>
        </w:rPr>
      </w:pPr>
      <w:bookmarkStart w:id="21" w:name="Program_10_"/>
      <w:bookmarkEnd w:id="21"/>
      <w:r>
        <w:rPr>
          <w:b/>
          <w:sz w:val="24"/>
          <w:u w:val="single"/>
        </w:rPr>
        <w:lastRenderedPageBreak/>
        <w:t>Program</w:t>
      </w:r>
      <w:r>
        <w:rPr>
          <w:b/>
          <w:spacing w:val="-5"/>
          <w:sz w:val="24"/>
          <w:u w:val="single"/>
        </w:rPr>
        <w:t xml:space="preserve"> 10</w:t>
      </w:r>
    </w:p>
    <w:p w14:paraId="515AF4DD" w14:textId="77777777" w:rsidR="004814E0" w:rsidRDefault="004814E0" w:rsidP="004814E0">
      <w:pPr>
        <w:pStyle w:val="BodyText"/>
        <w:spacing w:before="275"/>
        <w:rPr>
          <w:b/>
        </w:rPr>
      </w:pPr>
    </w:p>
    <w:p w14:paraId="297092E9" w14:textId="77777777" w:rsidR="004814E0" w:rsidRDefault="004814E0" w:rsidP="004814E0">
      <w:pPr>
        <w:pStyle w:val="BodyText"/>
        <w:spacing w:before="1"/>
      </w:pPr>
      <w:r>
        <w:t xml:space="preserve">Build k-Means algorithm to cluster a set of data stored in a .CSV </w:t>
      </w:r>
      <w:r>
        <w:rPr>
          <w:spacing w:val="-4"/>
        </w:rPr>
        <w:t>file</w:t>
      </w:r>
    </w:p>
    <w:p w14:paraId="5EC0B934" w14:textId="77777777" w:rsidR="004814E0" w:rsidRDefault="004814E0" w:rsidP="004814E0">
      <w:pPr>
        <w:pStyle w:val="BodyText"/>
      </w:pPr>
    </w:p>
    <w:p w14:paraId="228DE173" w14:textId="77777777" w:rsidR="004814E0" w:rsidRDefault="004814E0" w:rsidP="004814E0">
      <w:pPr>
        <w:pStyle w:val="BodyText"/>
      </w:pPr>
    </w:p>
    <w:p w14:paraId="380EBF49" w14:textId="77777777" w:rsidR="004814E0" w:rsidRDefault="004814E0" w:rsidP="004814E0">
      <w:pPr>
        <w:pStyle w:val="BodyText"/>
      </w:pPr>
    </w:p>
    <w:p w14:paraId="28CD2A70" w14:textId="77777777" w:rsidR="004814E0" w:rsidRDefault="004814E0" w:rsidP="004814E0">
      <w:pPr>
        <w:rPr>
          <w:b/>
          <w:sz w:val="24"/>
        </w:rPr>
      </w:pPr>
      <w:r>
        <w:rPr>
          <w:b/>
          <w:spacing w:val="-2"/>
          <w:sz w:val="24"/>
        </w:rPr>
        <w:t>Screenshot:</w:t>
      </w:r>
    </w:p>
    <w:p w14:paraId="61E1D923" w14:textId="77777777" w:rsidR="004814E0" w:rsidRDefault="004814E0" w:rsidP="004814E0">
      <w:pPr>
        <w:pStyle w:val="BodyText"/>
        <w:spacing w:before="5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73600" behindDoc="1" locked="0" layoutInCell="1" allowOverlap="1" wp14:anchorId="059B28D8" wp14:editId="692D5CE3">
            <wp:simplePos x="0" y="0"/>
            <wp:positionH relativeFrom="page">
              <wp:posOffset>2684930</wp:posOffset>
            </wp:positionH>
            <wp:positionV relativeFrom="paragraph">
              <wp:posOffset>193040</wp:posOffset>
            </wp:positionV>
            <wp:extent cx="2371284" cy="4155186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284" cy="41551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053F460" w14:textId="77777777" w:rsidR="004814E0" w:rsidRDefault="004814E0" w:rsidP="004814E0">
      <w:pPr>
        <w:pStyle w:val="BodyText"/>
        <w:rPr>
          <w:b/>
          <w:sz w:val="20"/>
        </w:rPr>
        <w:sectPr w:rsidR="004814E0" w:rsidSect="004814E0">
          <w:pgSz w:w="12240" w:h="15840"/>
          <w:pgMar w:top="128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1FD2C67E" w14:textId="77777777" w:rsidR="004814E0" w:rsidRDefault="004814E0" w:rsidP="004814E0">
      <w:pPr>
        <w:pStyle w:val="BodyText"/>
        <w:ind w:left="2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72E620C" wp14:editId="31EE7FF1">
            <wp:extent cx="3615858" cy="6200879"/>
            <wp:effectExtent l="0" t="0" r="381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858" cy="620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8B6A" w14:textId="77777777" w:rsidR="004814E0" w:rsidRDefault="004814E0" w:rsidP="004814E0">
      <w:pPr>
        <w:pStyle w:val="BodyText"/>
        <w:rPr>
          <w:b/>
        </w:rPr>
      </w:pPr>
    </w:p>
    <w:p w14:paraId="799251D2" w14:textId="77777777" w:rsidR="004814E0" w:rsidRDefault="004814E0" w:rsidP="004814E0">
      <w:pPr>
        <w:pStyle w:val="BodyText"/>
        <w:rPr>
          <w:b/>
        </w:rPr>
      </w:pPr>
    </w:p>
    <w:p w14:paraId="7D59F047" w14:textId="77777777" w:rsidR="004814E0" w:rsidRDefault="004814E0" w:rsidP="004814E0">
      <w:pPr>
        <w:pStyle w:val="BodyText"/>
        <w:spacing w:before="181"/>
        <w:rPr>
          <w:b/>
        </w:rPr>
      </w:pPr>
    </w:p>
    <w:p w14:paraId="7E63D1E5" w14:textId="77777777" w:rsidR="004814E0" w:rsidRDefault="004814E0" w:rsidP="004814E0">
      <w:pPr>
        <w:spacing w:before="1"/>
        <w:rPr>
          <w:b/>
          <w:sz w:val="24"/>
        </w:rPr>
      </w:pPr>
      <w:r>
        <w:rPr>
          <w:b/>
          <w:spacing w:val="-2"/>
          <w:sz w:val="24"/>
        </w:rPr>
        <w:t>Code:</w:t>
      </w:r>
    </w:p>
    <w:p w14:paraId="56783301" w14:textId="77777777" w:rsidR="004814E0" w:rsidRDefault="004814E0" w:rsidP="004814E0">
      <w:pPr>
        <w:pStyle w:val="BodyText"/>
        <w:spacing w:before="276"/>
      </w:pPr>
      <w:r>
        <w:t xml:space="preserve">import pandas as </w:t>
      </w:r>
      <w:r>
        <w:rPr>
          <w:spacing w:val="-5"/>
        </w:rPr>
        <w:t>pd</w:t>
      </w:r>
    </w:p>
    <w:p w14:paraId="5C498E18" w14:textId="77777777" w:rsidR="004814E0" w:rsidRDefault="004814E0" w:rsidP="004814E0">
      <w:pPr>
        <w:pStyle w:val="BodyText"/>
      </w:pPr>
    </w:p>
    <w:p w14:paraId="0CDD1BAB" w14:textId="77777777" w:rsidR="004814E0" w:rsidRDefault="004814E0" w:rsidP="004814E0">
      <w:pPr>
        <w:pStyle w:val="BodyText"/>
      </w:pPr>
      <w:r>
        <w:t xml:space="preserve">from </w:t>
      </w:r>
      <w:proofErr w:type="spellStart"/>
      <w:r>
        <w:t>sklearn.cluster</w:t>
      </w:r>
      <w:proofErr w:type="spellEnd"/>
      <w:r>
        <w:t xml:space="preserve"> import </w:t>
      </w:r>
      <w:proofErr w:type="spellStart"/>
      <w:r>
        <w:rPr>
          <w:spacing w:val="-2"/>
        </w:rPr>
        <w:t>KMeans</w:t>
      </w:r>
      <w:proofErr w:type="spellEnd"/>
    </w:p>
    <w:p w14:paraId="197B26A5" w14:textId="77777777" w:rsidR="004814E0" w:rsidRDefault="004814E0" w:rsidP="004814E0">
      <w:pPr>
        <w:pStyle w:val="BodyText"/>
        <w:sectPr w:rsidR="004814E0" w:rsidSect="004814E0">
          <w:pgSz w:w="12240" w:h="15840"/>
          <w:pgMar w:top="136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24865246" w14:textId="77777777" w:rsidR="004814E0" w:rsidRDefault="004814E0" w:rsidP="004814E0">
      <w:pPr>
        <w:pStyle w:val="BodyText"/>
        <w:spacing w:before="60"/>
      </w:pPr>
      <w:r>
        <w:lastRenderedPageBreak/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rPr>
          <w:spacing w:val="-5"/>
        </w:rPr>
        <w:t>plt</w:t>
      </w:r>
      <w:proofErr w:type="spellEnd"/>
    </w:p>
    <w:p w14:paraId="500F0219" w14:textId="77777777" w:rsidR="004814E0" w:rsidRDefault="004814E0" w:rsidP="004814E0">
      <w:pPr>
        <w:pStyle w:val="BodyText"/>
        <w:spacing w:before="276"/>
      </w:pPr>
      <w:r>
        <w:t xml:space="preserve">from </w:t>
      </w:r>
      <w:proofErr w:type="spellStart"/>
      <w:r>
        <w:t>sklearn.datasets</w:t>
      </w:r>
      <w:proofErr w:type="spellEnd"/>
      <w:r>
        <w:t xml:space="preserve"> import </w:t>
      </w:r>
      <w:proofErr w:type="spellStart"/>
      <w:r>
        <w:t>load_iris</w:t>
      </w:r>
      <w:proofErr w:type="spellEnd"/>
      <w:r>
        <w:t xml:space="preserve"> # Import </w:t>
      </w:r>
      <w:proofErr w:type="spellStart"/>
      <w:r>
        <w:rPr>
          <w:spacing w:val="-2"/>
        </w:rPr>
        <w:t>load_iris</w:t>
      </w:r>
      <w:proofErr w:type="spellEnd"/>
    </w:p>
    <w:p w14:paraId="6AD05B89" w14:textId="77777777" w:rsidR="004814E0" w:rsidRDefault="004814E0" w:rsidP="004814E0">
      <w:pPr>
        <w:pStyle w:val="BodyText"/>
      </w:pPr>
    </w:p>
    <w:p w14:paraId="56548A88" w14:textId="77777777" w:rsidR="004814E0" w:rsidRDefault="004814E0" w:rsidP="004814E0">
      <w:pPr>
        <w:pStyle w:val="BodyText"/>
      </w:pPr>
    </w:p>
    <w:p w14:paraId="045375AD" w14:textId="77777777" w:rsidR="004814E0" w:rsidRDefault="004814E0" w:rsidP="004814E0">
      <w:pPr>
        <w:pStyle w:val="BodyText"/>
      </w:pPr>
    </w:p>
    <w:p w14:paraId="10D62167" w14:textId="77777777" w:rsidR="004814E0" w:rsidRDefault="004814E0" w:rsidP="004814E0">
      <w:pPr>
        <w:pStyle w:val="BodyText"/>
        <w:spacing w:line="480" w:lineRule="auto"/>
        <w:ind w:right="6567"/>
      </w:pPr>
      <w:r>
        <w:t>#</w:t>
      </w:r>
      <w:r>
        <w:rPr>
          <w:spacing w:val="-6"/>
        </w:rPr>
        <w:t xml:space="preserve"> </w:t>
      </w:r>
      <w:r>
        <w:t>Step</w:t>
      </w:r>
      <w:r>
        <w:rPr>
          <w:spacing w:val="-6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Load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Iris</w:t>
      </w:r>
      <w:r>
        <w:rPr>
          <w:spacing w:val="-6"/>
        </w:rPr>
        <w:t xml:space="preserve"> </w:t>
      </w:r>
      <w:r>
        <w:t>dataset</w:t>
      </w:r>
      <w:r>
        <w:rPr>
          <w:spacing w:val="-6"/>
        </w:rPr>
        <w:t xml:space="preserve"> </w:t>
      </w:r>
      <w:r>
        <w:t xml:space="preserve">directly iris = </w:t>
      </w:r>
      <w:proofErr w:type="spellStart"/>
      <w:r>
        <w:t>load_iris</w:t>
      </w:r>
      <w:proofErr w:type="spellEnd"/>
      <w:r>
        <w:t>()</w:t>
      </w:r>
    </w:p>
    <w:p w14:paraId="01CC1EB3" w14:textId="77777777" w:rsidR="004814E0" w:rsidRDefault="004814E0" w:rsidP="004814E0">
      <w:pPr>
        <w:pStyle w:val="BodyText"/>
      </w:pPr>
      <w:r>
        <w:t xml:space="preserve"># Create a </w:t>
      </w:r>
      <w:proofErr w:type="spellStart"/>
      <w:r>
        <w:t>DataFrame</w:t>
      </w:r>
      <w:proofErr w:type="spellEnd"/>
      <w:r>
        <w:t xml:space="preserve"> from the data and </w:t>
      </w:r>
      <w:r>
        <w:rPr>
          <w:spacing w:val="-2"/>
        </w:rPr>
        <w:t>target</w:t>
      </w:r>
    </w:p>
    <w:p w14:paraId="0EC267F0" w14:textId="77777777" w:rsidR="004814E0" w:rsidRDefault="004814E0" w:rsidP="004814E0">
      <w:pPr>
        <w:pStyle w:val="BodyText"/>
      </w:pPr>
    </w:p>
    <w:p w14:paraId="531A0A6D" w14:textId="77777777" w:rsidR="004814E0" w:rsidRDefault="004814E0" w:rsidP="004814E0">
      <w:pPr>
        <w:pStyle w:val="BodyText"/>
      </w:pPr>
      <w:r>
        <w:t xml:space="preserve">data = </w:t>
      </w:r>
      <w:proofErr w:type="spellStart"/>
      <w:r>
        <w:t>pd.DataFrame</w:t>
      </w:r>
      <w:proofErr w:type="spellEnd"/>
      <w:r>
        <w:t>(data=</w:t>
      </w:r>
      <w:proofErr w:type="spellStart"/>
      <w:r>
        <w:t>iris.data</w:t>
      </w:r>
      <w:proofErr w:type="spellEnd"/>
      <w:r>
        <w:t xml:space="preserve">, </w:t>
      </w:r>
      <w:r>
        <w:rPr>
          <w:spacing w:val="-2"/>
        </w:rPr>
        <w:t>columns=</w:t>
      </w:r>
      <w:proofErr w:type="spellStart"/>
      <w:r>
        <w:rPr>
          <w:spacing w:val="-2"/>
        </w:rPr>
        <w:t>iris.feature_names</w:t>
      </w:r>
      <w:proofErr w:type="spellEnd"/>
      <w:r>
        <w:rPr>
          <w:spacing w:val="-2"/>
        </w:rPr>
        <w:t>)</w:t>
      </w:r>
    </w:p>
    <w:p w14:paraId="290ED6D5" w14:textId="77777777" w:rsidR="004814E0" w:rsidRDefault="004814E0" w:rsidP="004814E0">
      <w:pPr>
        <w:pStyle w:val="BodyText"/>
      </w:pPr>
    </w:p>
    <w:p w14:paraId="39547E0C" w14:textId="77777777" w:rsidR="004814E0" w:rsidRDefault="004814E0" w:rsidP="004814E0">
      <w:pPr>
        <w:pStyle w:val="BodyText"/>
        <w:spacing w:line="480" w:lineRule="auto"/>
        <w:ind w:right="2512"/>
      </w:pPr>
      <w:r>
        <w:t>#</w:t>
      </w:r>
      <w:r>
        <w:rPr>
          <w:spacing w:val="-4"/>
        </w:rPr>
        <w:t xml:space="preserve"> </w:t>
      </w:r>
      <w:r>
        <w:t>Add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target</w:t>
      </w:r>
      <w:r>
        <w:rPr>
          <w:spacing w:val="-4"/>
        </w:rPr>
        <w:t xml:space="preserve"> </w:t>
      </w:r>
      <w:r>
        <w:t>column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potential</w:t>
      </w:r>
      <w:r>
        <w:rPr>
          <w:spacing w:val="-4"/>
        </w:rPr>
        <w:t xml:space="preserve"> </w:t>
      </w:r>
      <w:r>
        <w:t>reference,</w:t>
      </w:r>
      <w:r>
        <w:rPr>
          <w:spacing w:val="-4"/>
        </w:rPr>
        <w:t xml:space="preserve"> </w:t>
      </w:r>
      <w:r>
        <w:t>though</w:t>
      </w:r>
      <w:r>
        <w:rPr>
          <w:spacing w:val="-4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 xml:space="preserve">clustering data['target'] = </w:t>
      </w:r>
      <w:proofErr w:type="spellStart"/>
      <w:r>
        <w:t>iris.target</w:t>
      </w:r>
      <w:proofErr w:type="spellEnd"/>
    </w:p>
    <w:p w14:paraId="797475F0" w14:textId="77777777" w:rsidR="004814E0" w:rsidRDefault="004814E0" w:rsidP="004814E0">
      <w:pPr>
        <w:pStyle w:val="BodyText"/>
      </w:pPr>
    </w:p>
    <w:p w14:paraId="03DD6164" w14:textId="77777777" w:rsidR="004814E0" w:rsidRDefault="004814E0" w:rsidP="004814E0">
      <w:pPr>
        <w:pStyle w:val="BodyText"/>
      </w:pPr>
    </w:p>
    <w:p w14:paraId="5EEDEDB4" w14:textId="77777777" w:rsidR="004814E0" w:rsidRDefault="004814E0" w:rsidP="004814E0">
      <w:pPr>
        <w:pStyle w:val="BodyText"/>
      </w:pPr>
    </w:p>
    <w:p w14:paraId="68C4EAF4" w14:textId="77777777" w:rsidR="004814E0" w:rsidRDefault="004814E0" w:rsidP="004814E0">
      <w:pPr>
        <w:pStyle w:val="BodyText"/>
      </w:pPr>
    </w:p>
    <w:p w14:paraId="6576874D" w14:textId="77777777" w:rsidR="004814E0" w:rsidRDefault="004814E0" w:rsidP="004814E0">
      <w:pPr>
        <w:pStyle w:val="BodyText"/>
        <w:spacing w:line="480" w:lineRule="auto"/>
        <w:ind w:right="3862"/>
      </w:pPr>
      <w:r>
        <w:t>#</w:t>
      </w:r>
      <w:r>
        <w:rPr>
          <w:spacing w:val="-4"/>
        </w:rPr>
        <w:t xml:space="preserve"> </w:t>
      </w:r>
      <w:r>
        <w:t>Step</w:t>
      </w:r>
      <w:r>
        <w:rPr>
          <w:spacing w:val="-4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Extract</w:t>
      </w:r>
      <w:r>
        <w:rPr>
          <w:spacing w:val="-4"/>
        </w:rPr>
        <w:t xml:space="preserve"> </w:t>
      </w:r>
      <w:r>
        <w:t>only</w:t>
      </w:r>
      <w:r>
        <w:rPr>
          <w:spacing w:val="-4"/>
        </w:rPr>
        <w:t xml:space="preserve"> </w:t>
      </w:r>
      <w:r>
        <w:t>numeric</w:t>
      </w:r>
      <w:r>
        <w:rPr>
          <w:spacing w:val="-4"/>
        </w:rPr>
        <w:t xml:space="preserve"> </w:t>
      </w:r>
      <w:r>
        <w:t>columns</w:t>
      </w:r>
      <w:r>
        <w:rPr>
          <w:spacing w:val="-4"/>
        </w:rPr>
        <w:t xml:space="preserve"> </w:t>
      </w:r>
      <w:r>
        <w:t>(or</w:t>
      </w:r>
      <w:r>
        <w:rPr>
          <w:spacing w:val="-4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required</w:t>
      </w:r>
      <w:r>
        <w:rPr>
          <w:spacing w:val="-4"/>
        </w:rPr>
        <w:t xml:space="preserve"> </w:t>
      </w:r>
      <w:r>
        <w:t>features) # All features in the Iris dataset are numeric</w:t>
      </w:r>
    </w:p>
    <w:p w14:paraId="0F318E0F" w14:textId="77777777" w:rsidR="004814E0" w:rsidRDefault="004814E0" w:rsidP="004814E0">
      <w:pPr>
        <w:pStyle w:val="BodyText"/>
      </w:pPr>
      <w:r>
        <w:t>X = data[</w:t>
      </w:r>
      <w:proofErr w:type="spellStart"/>
      <w:r>
        <w:t>iris.feature_names</w:t>
      </w:r>
      <w:proofErr w:type="spellEnd"/>
      <w:r>
        <w:t xml:space="preserve">].values # Use the feature names to select </w:t>
      </w:r>
      <w:r>
        <w:rPr>
          <w:spacing w:val="-2"/>
        </w:rPr>
        <w:t>columns</w:t>
      </w:r>
    </w:p>
    <w:p w14:paraId="7B239D4D" w14:textId="77777777" w:rsidR="004814E0" w:rsidRDefault="004814E0" w:rsidP="004814E0">
      <w:pPr>
        <w:pStyle w:val="BodyText"/>
      </w:pPr>
    </w:p>
    <w:p w14:paraId="20569A98" w14:textId="77777777" w:rsidR="004814E0" w:rsidRDefault="004814E0" w:rsidP="004814E0">
      <w:pPr>
        <w:pStyle w:val="BodyText"/>
      </w:pPr>
    </w:p>
    <w:p w14:paraId="35758A5E" w14:textId="77777777" w:rsidR="004814E0" w:rsidRDefault="004814E0" w:rsidP="004814E0">
      <w:pPr>
        <w:pStyle w:val="BodyText"/>
      </w:pPr>
    </w:p>
    <w:p w14:paraId="794A071F" w14:textId="77777777" w:rsidR="004814E0" w:rsidRDefault="004814E0" w:rsidP="004814E0">
      <w:pPr>
        <w:pStyle w:val="BodyText"/>
      </w:pPr>
      <w:r>
        <w:t xml:space="preserve"># Step 3: Apply </w:t>
      </w:r>
      <w:proofErr w:type="spellStart"/>
      <w:r>
        <w:rPr>
          <w:spacing w:val="-2"/>
        </w:rPr>
        <w:t>KMeans</w:t>
      </w:r>
      <w:proofErr w:type="spellEnd"/>
    </w:p>
    <w:p w14:paraId="28001B56" w14:textId="77777777" w:rsidR="004814E0" w:rsidRDefault="004814E0" w:rsidP="004814E0">
      <w:pPr>
        <w:pStyle w:val="BodyText"/>
      </w:pPr>
    </w:p>
    <w:p w14:paraId="27257B73" w14:textId="77777777" w:rsidR="004814E0" w:rsidRDefault="004814E0" w:rsidP="004814E0">
      <w:pPr>
        <w:pStyle w:val="BodyText"/>
      </w:pPr>
      <w:r>
        <w:t xml:space="preserve"># Adjust </w:t>
      </w:r>
      <w:proofErr w:type="spellStart"/>
      <w:r>
        <w:t>n_clusters</w:t>
      </w:r>
      <w:proofErr w:type="spellEnd"/>
      <w:r>
        <w:t xml:space="preserve"> based on the expected number of clusters in your data (3 for </w:t>
      </w:r>
      <w:r>
        <w:rPr>
          <w:spacing w:val="-2"/>
        </w:rPr>
        <w:t>Iris)</w:t>
      </w:r>
    </w:p>
    <w:p w14:paraId="63FDB002" w14:textId="77777777" w:rsidR="004814E0" w:rsidRDefault="004814E0" w:rsidP="004814E0">
      <w:pPr>
        <w:pStyle w:val="BodyText"/>
      </w:pPr>
    </w:p>
    <w:p w14:paraId="165636A3" w14:textId="77777777" w:rsidR="004814E0" w:rsidRDefault="004814E0" w:rsidP="004814E0">
      <w:pPr>
        <w:pStyle w:val="BodyText"/>
        <w:ind w:right="483"/>
      </w:pPr>
      <w:proofErr w:type="spellStart"/>
      <w:r>
        <w:t>kmeans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KMeans</w:t>
      </w:r>
      <w:proofErr w:type="spellEnd"/>
      <w:r>
        <w:t>(</w:t>
      </w:r>
      <w:proofErr w:type="spellStart"/>
      <w:r>
        <w:t>n_clusters</w:t>
      </w:r>
      <w:proofErr w:type="spellEnd"/>
      <w:r>
        <w:t>=3,</w:t>
      </w:r>
      <w:r>
        <w:rPr>
          <w:spacing w:val="-4"/>
        </w:rPr>
        <w:t xml:space="preserve"> </w:t>
      </w:r>
      <w:proofErr w:type="spellStart"/>
      <w:r>
        <w:t>random_state</w:t>
      </w:r>
      <w:proofErr w:type="spellEnd"/>
      <w:r>
        <w:t>=42,</w:t>
      </w:r>
      <w:r>
        <w:rPr>
          <w:spacing w:val="-4"/>
        </w:rPr>
        <w:t xml:space="preserve"> </w:t>
      </w:r>
      <w:proofErr w:type="spellStart"/>
      <w:r>
        <w:t>n_init</w:t>
      </w:r>
      <w:proofErr w:type="spellEnd"/>
      <w:r>
        <w:t>=10)</w:t>
      </w:r>
      <w:r>
        <w:rPr>
          <w:spacing w:val="-4"/>
        </w:rPr>
        <w:t xml:space="preserve"> </w:t>
      </w:r>
      <w:r>
        <w:t>#</w:t>
      </w:r>
      <w:r>
        <w:rPr>
          <w:spacing w:val="-4"/>
        </w:rPr>
        <w:t xml:space="preserve"> </w:t>
      </w:r>
      <w:r>
        <w:t>Added</w:t>
      </w:r>
      <w:r>
        <w:rPr>
          <w:spacing w:val="-4"/>
        </w:rPr>
        <w:t xml:space="preserve"> </w:t>
      </w:r>
      <w:proofErr w:type="spellStart"/>
      <w:r>
        <w:t>n_init</w:t>
      </w:r>
      <w:proofErr w:type="spellEnd"/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suppress</w:t>
      </w:r>
      <w:r>
        <w:rPr>
          <w:spacing w:val="-4"/>
        </w:rPr>
        <w:t xml:space="preserve"> </w:t>
      </w:r>
      <w:r>
        <w:t xml:space="preserve">future </w:t>
      </w:r>
      <w:r>
        <w:rPr>
          <w:spacing w:val="-2"/>
        </w:rPr>
        <w:t>warnings</w:t>
      </w:r>
    </w:p>
    <w:p w14:paraId="047AD300" w14:textId="77777777" w:rsidR="004814E0" w:rsidRDefault="004814E0" w:rsidP="004814E0">
      <w:pPr>
        <w:pStyle w:val="BodyText"/>
      </w:pPr>
    </w:p>
    <w:p w14:paraId="76FD5AEC" w14:textId="77777777" w:rsidR="004814E0" w:rsidRDefault="004814E0" w:rsidP="004814E0">
      <w:pPr>
        <w:pStyle w:val="BodyText"/>
      </w:pPr>
      <w:r>
        <w:t xml:space="preserve">data['Cluster'] = </w:t>
      </w:r>
      <w:proofErr w:type="spellStart"/>
      <w:r>
        <w:rPr>
          <w:spacing w:val="-2"/>
        </w:rPr>
        <w:t>kmeans.fit_predict</w:t>
      </w:r>
      <w:proofErr w:type="spellEnd"/>
      <w:r>
        <w:rPr>
          <w:spacing w:val="-2"/>
        </w:rPr>
        <w:t>(X)</w:t>
      </w:r>
    </w:p>
    <w:p w14:paraId="70960B37" w14:textId="77777777" w:rsidR="004814E0" w:rsidRDefault="004814E0" w:rsidP="004814E0">
      <w:pPr>
        <w:pStyle w:val="BodyText"/>
      </w:pPr>
    </w:p>
    <w:p w14:paraId="47392402" w14:textId="77777777" w:rsidR="004814E0" w:rsidRDefault="004814E0" w:rsidP="004814E0">
      <w:pPr>
        <w:pStyle w:val="BodyText"/>
      </w:pPr>
    </w:p>
    <w:p w14:paraId="76273146" w14:textId="77777777" w:rsidR="004814E0" w:rsidRDefault="004814E0" w:rsidP="004814E0">
      <w:pPr>
        <w:pStyle w:val="BodyText"/>
      </w:pPr>
    </w:p>
    <w:p w14:paraId="589A2E62" w14:textId="77777777" w:rsidR="004814E0" w:rsidRDefault="004814E0" w:rsidP="004814E0">
      <w:pPr>
        <w:pStyle w:val="BodyText"/>
      </w:pPr>
      <w:r>
        <w:t xml:space="preserve"># Step 4: Plot clusters (for 2D </w:t>
      </w:r>
      <w:r>
        <w:rPr>
          <w:spacing w:val="-2"/>
        </w:rPr>
        <w:t>data)</w:t>
      </w:r>
    </w:p>
    <w:p w14:paraId="2DF24B6E" w14:textId="77777777" w:rsidR="004814E0" w:rsidRDefault="004814E0" w:rsidP="004814E0">
      <w:pPr>
        <w:pStyle w:val="BodyText"/>
      </w:pPr>
    </w:p>
    <w:p w14:paraId="43448F08" w14:textId="77777777" w:rsidR="004814E0" w:rsidRDefault="004814E0" w:rsidP="004814E0">
      <w:pPr>
        <w:pStyle w:val="BodyText"/>
        <w:spacing w:line="480" w:lineRule="auto"/>
        <w:ind w:right="2999"/>
      </w:pPr>
      <w:r>
        <w:t>#</w:t>
      </w:r>
      <w:r>
        <w:rPr>
          <w:spacing w:val="-5"/>
        </w:rPr>
        <w:t xml:space="preserve"> </w:t>
      </w:r>
      <w:r>
        <w:t>Iris</w:t>
      </w:r>
      <w:r>
        <w:rPr>
          <w:spacing w:val="-5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has</w:t>
      </w:r>
      <w:r>
        <w:rPr>
          <w:spacing w:val="-5"/>
        </w:rPr>
        <w:t xml:space="preserve"> </w:t>
      </w:r>
      <w:r>
        <w:t>4</w:t>
      </w:r>
      <w:r>
        <w:rPr>
          <w:spacing w:val="-5"/>
        </w:rPr>
        <w:t xml:space="preserve"> </w:t>
      </w:r>
      <w:r>
        <w:t>features.</w:t>
      </w:r>
      <w:r>
        <w:rPr>
          <w:spacing w:val="-5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t>plot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first</w:t>
      </w:r>
      <w:r>
        <w:rPr>
          <w:spacing w:val="-5"/>
        </w:rPr>
        <w:t xml:space="preserve"> </w:t>
      </w:r>
      <w:r>
        <w:t>two</w:t>
      </w:r>
      <w:r>
        <w:rPr>
          <w:spacing w:val="-5"/>
        </w:rPr>
        <w:t xml:space="preserve"> </w:t>
      </w:r>
      <w:r>
        <w:t>features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 xml:space="preserve">visualization. if </w:t>
      </w:r>
      <w:proofErr w:type="spellStart"/>
      <w:r>
        <w:t>X.shape</w:t>
      </w:r>
      <w:proofErr w:type="spellEnd"/>
      <w:r>
        <w:t>[1] &gt;= 2:</w:t>
      </w:r>
    </w:p>
    <w:p w14:paraId="63C80B73" w14:textId="77777777" w:rsidR="00B366A2" w:rsidRDefault="004814E0" w:rsidP="00B366A2">
      <w:pPr>
        <w:pStyle w:val="BodyText"/>
        <w:ind w:left="240"/>
        <w:rPr>
          <w:spacing w:val="-2"/>
        </w:rPr>
      </w:pPr>
      <w:proofErr w:type="spellStart"/>
      <w:r>
        <w:lastRenderedPageBreak/>
        <w:t>plt.scatter</w:t>
      </w:r>
      <w:proofErr w:type="spellEnd"/>
      <w:r>
        <w:t xml:space="preserve">(X[:, 0], X[:, 1], c=data['Cluster'], </w:t>
      </w:r>
      <w:proofErr w:type="spellStart"/>
      <w:r>
        <w:rPr>
          <w:spacing w:val="-2"/>
        </w:rPr>
        <w:t>cmap</w:t>
      </w:r>
      <w:proofErr w:type="spellEnd"/>
      <w:r>
        <w:rPr>
          <w:spacing w:val="-2"/>
        </w:rPr>
        <w:t>='</w:t>
      </w:r>
      <w:proofErr w:type="spellStart"/>
      <w:r>
        <w:rPr>
          <w:spacing w:val="-2"/>
        </w:rPr>
        <w:t>viridis</w:t>
      </w:r>
      <w:proofErr w:type="spellEnd"/>
      <w:r>
        <w:rPr>
          <w:spacing w:val="-2"/>
        </w:rPr>
        <w:t>')</w:t>
      </w:r>
    </w:p>
    <w:p w14:paraId="2CB29CCB" w14:textId="77777777" w:rsidR="00B366A2" w:rsidRDefault="00B366A2" w:rsidP="00B366A2">
      <w:pPr>
        <w:pStyle w:val="BodyText"/>
        <w:ind w:left="240"/>
        <w:rPr>
          <w:spacing w:val="-2"/>
        </w:rPr>
      </w:pPr>
    </w:p>
    <w:p w14:paraId="7DC72BFD" w14:textId="0C6C2ACC" w:rsidR="004814E0" w:rsidRDefault="004814E0" w:rsidP="00B366A2">
      <w:pPr>
        <w:pStyle w:val="BodyText"/>
        <w:ind w:left="240"/>
      </w:pPr>
      <w:proofErr w:type="spellStart"/>
      <w:r>
        <w:t>plt.scatter</w:t>
      </w:r>
      <w:proofErr w:type="spellEnd"/>
      <w:r>
        <w:t>(</w:t>
      </w:r>
      <w:proofErr w:type="spellStart"/>
      <w:r>
        <w:t>kmeans.cluster_centers</w:t>
      </w:r>
      <w:proofErr w:type="spellEnd"/>
      <w:r>
        <w:t>_[:,</w:t>
      </w:r>
      <w:r>
        <w:rPr>
          <w:spacing w:val="-8"/>
        </w:rPr>
        <w:t xml:space="preserve"> </w:t>
      </w:r>
      <w:r>
        <w:t>0],</w:t>
      </w:r>
      <w:r>
        <w:rPr>
          <w:spacing w:val="-8"/>
        </w:rPr>
        <w:t xml:space="preserve"> </w:t>
      </w:r>
      <w:proofErr w:type="spellStart"/>
      <w:r>
        <w:t>kmeans.cluster_centers</w:t>
      </w:r>
      <w:proofErr w:type="spellEnd"/>
      <w:r>
        <w:t>_[:,</w:t>
      </w:r>
      <w:r>
        <w:rPr>
          <w:spacing w:val="-8"/>
        </w:rPr>
        <w:t xml:space="preserve"> </w:t>
      </w:r>
      <w:r>
        <w:t>1],</w:t>
      </w:r>
      <w:r>
        <w:rPr>
          <w:spacing w:val="-8"/>
        </w:rPr>
        <w:t xml:space="preserve"> </w:t>
      </w:r>
      <w:r>
        <w:t>color='red',</w:t>
      </w:r>
      <w:r>
        <w:rPr>
          <w:spacing w:val="-8"/>
        </w:rPr>
        <w:t xml:space="preserve"> </w:t>
      </w:r>
      <w:r>
        <w:t xml:space="preserve">marker='x', </w:t>
      </w:r>
      <w:r>
        <w:rPr>
          <w:spacing w:val="-2"/>
        </w:rPr>
        <w:t>s=200)</w:t>
      </w:r>
    </w:p>
    <w:p w14:paraId="5CEF7DA6" w14:textId="77777777" w:rsidR="004814E0" w:rsidRDefault="004814E0" w:rsidP="004814E0">
      <w:pPr>
        <w:pStyle w:val="BodyText"/>
      </w:pPr>
    </w:p>
    <w:p w14:paraId="6AB42324" w14:textId="77777777" w:rsidR="004814E0" w:rsidRDefault="004814E0" w:rsidP="004814E0">
      <w:pPr>
        <w:pStyle w:val="BodyText"/>
        <w:spacing w:line="480" w:lineRule="auto"/>
        <w:ind w:left="240" w:right="3541"/>
      </w:pPr>
      <w:proofErr w:type="spellStart"/>
      <w:r>
        <w:t>plt.title</w:t>
      </w:r>
      <w:proofErr w:type="spellEnd"/>
      <w:r>
        <w:t xml:space="preserve">("K-Means Clustering of Iris Dataset") </w:t>
      </w:r>
      <w:proofErr w:type="spellStart"/>
      <w:r>
        <w:t>plt.xlabel</w:t>
      </w:r>
      <w:proofErr w:type="spellEnd"/>
      <w:r>
        <w:t>(</w:t>
      </w:r>
      <w:proofErr w:type="spellStart"/>
      <w:r>
        <w:t>iris.feature_names</w:t>
      </w:r>
      <w:proofErr w:type="spellEnd"/>
      <w:r>
        <w:t>[0])</w:t>
      </w:r>
      <w:r>
        <w:rPr>
          <w:spacing w:val="-7"/>
        </w:rPr>
        <w:t xml:space="preserve"> </w:t>
      </w:r>
      <w:r>
        <w:t>#</w:t>
      </w:r>
      <w:r>
        <w:rPr>
          <w:spacing w:val="-7"/>
        </w:rPr>
        <w:t xml:space="preserve"> </w:t>
      </w:r>
      <w:r>
        <w:t>Label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actual</w:t>
      </w:r>
      <w:r>
        <w:rPr>
          <w:spacing w:val="-7"/>
        </w:rPr>
        <w:t xml:space="preserve"> </w:t>
      </w:r>
      <w:r>
        <w:t>feature</w:t>
      </w:r>
      <w:r>
        <w:rPr>
          <w:spacing w:val="-7"/>
        </w:rPr>
        <w:t xml:space="preserve"> </w:t>
      </w:r>
      <w:r>
        <w:t xml:space="preserve">name </w:t>
      </w:r>
      <w:proofErr w:type="spellStart"/>
      <w:r>
        <w:t>plt.ylabel</w:t>
      </w:r>
      <w:proofErr w:type="spellEnd"/>
      <w:r>
        <w:t>(</w:t>
      </w:r>
      <w:proofErr w:type="spellStart"/>
      <w:r>
        <w:t>iris.feature_names</w:t>
      </w:r>
      <w:proofErr w:type="spellEnd"/>
      <w:r>
        <w:t>[1])</w:t>
      </w:r>
      <w:r>
        <w:rPr>
          <w:spacing w:val="-7"/>
        </w:rPr>
        <w:t xml:space="preserve"> </w:t>
      </w:r>
      <w:r>
        <w:t>#</w:t>
      </w:r>
      <w:r>
        <w:rPr>
          <w:spacing w:val="-7"/>
        </w:rPr>
        <w:t xml:space="preserve"> </w:t>
      </w:r>
      <w:r>
        <w:t>Label</w:t>
      </w:r>
      <w:r>
        <w:rPr>
          <w:spacing w:val="-7"/>
        </w:rPr>
        <w:t xml:space="preserve"> </w:t>
      </w:r>
      <w:r>
        <w:t>with</w:t>
      </w:r>
      <w:r>
        <w:rPr>
          <w:spacing w:val="-7"/>
        </w:rPr>
        <w:t xml:space="preserve"> </w:t>
      </w:r>
      <w:r>
        <w:t>actual</w:t>
      </w:r>
      <w:r>
        <w:rPr>
          <w:spacing w:val="-7"/>
        </w:rPr>
        <w:t xml:space="preserve"> </w:t>
      </w:r>
      <w:r>
        <w:t>feature</w:t>
      </w:r>
      <w:r>
        <w:rPr>
          <w:spacing w:val="-7"/>
        </w:rPr>
        <w:t xml:space="preserve"> </w:t>
      </w:r>
      <w:r>
        <w:t xml:space="preserve">name </w:t>
      </w:r>
      <w:proofErr w:type="spellStart"/>
      <w:r>
        <w:rPr>
          <w:spacing w:val="-2"/>
        </w:rPr>
        <w:t>plt.show</w:t>
      </w:r>
      <w:proofErr w:type="spellEnd"/>
      <w:r>
        <w:rPr>
          <w:spacing w:val="-2"/>
        </w:rPr>
        <w:t>()</w:t>
      </w:r>
    </w:p>
    <w:p w14:paraId="1BB5141E" w14:textId="77777777" w:rsidR="004814E0" w:rsidRDefault="004814E0" w:rsidP="004814E0">
      <w:pPr>
        <w:pStyle w:val="BodyText"/>
      </w:pPr>
      <w:r>
        <w:rPr>
          <w:spacing w:val="-2"/>
        </w:rPr>
        <w:t>else:</w:t>
      </w:r>
    </w:p>
    <w:p w14:paraId="0CD175EE" w14:textId="77777777" w:rsidR="004814E0" w:rsidRDefault="004814E0" w:rsidP="004814E0">
      <w:pPr>
        <w:pStyle w:val="BodyText"/>
      </w:pPr>
    </w:p>
    <w:p w14:paraId="5AA5D352" w14:textId="77777777" w:rsidR="004814E0" w:rsidRDefault="004814E0" w:rsidP="004814E0">
      <w:pPr>
        <w:pStyle w:val="BodyText"/>
        <w:ind w:left="240"/>
      </w:pPr>
      <w:r>
        <w:t xml:space="preserve">print("Cannot plot clustering results directly for data with less than 2 </w:t>
      </w:r>
      <w:r>
        <w:rPr>
          <w:spacing w:val="-2"/>
        </w:rPr>
        <w:t>features.")</w:t>
      </w:r>
    </w:p>
    <w:p w14:paraId="26A8E2E8" w14:textId="77777777" w:rsidR="004814E0" w:rsidRDefault="004814E0" w:rsidP="004814E0">
      <w:pPr>
        <w:pStyle w:val="BodyText"/>
        <w:sectPr w:rsidR="004814E0" w:rsidSect="004814E0">
          <w:pgSz w:w="12240" w:h="15840"/>
          <w:pgMar w:top="128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3815AA42" w14:textId="77777777" w:rsidR="004814E0" w:rsidRDefault="004814E0" w:rsidP="004814E0">
      <w:pPr>
        <w:spacing w:before="60"/>
        <w:ind w:left="614" w:right="627"/>
        <w:jc w:val="center"/>
        <w:rPr>
          <w:b/>
          <w:sz w:val="24"/>
        </w:rPr>
      </w:pPr>
      <w:bookmarkStart w:id="22" w:name="Program_11_"/>
      <w:bookmarkEnd w:id="22"/>
      <w:r>
        <w:rPr>
          <w:b/>
          <w:sz w:val="24"/>
          <w:u w:val="single"/>
        </w:rPr>
        <w:lastRenderedPageBreak/>
        <w:t>Program</w:t>
      </w:r>
      <w:r>
        <w:rPr>
          <w:b/>
          <w:spacing w:val="-5"/>
          <w:sz w:val="24"/>
          <w:u w:val="single"/>
        </w:rPr>
        <w:t xml:space="preserve"> 11</w:t>
      </w:r>
    </w:p>
    <w:p w14:paraId="323186DC" w14:textId="77777777" w:rsidR="004814E0" w:rsidRDefault="004814E0" w:rsidP="004814E0">
      <w:pPr>
        <w:pStyle w:val="BodyText"/>
        <w:spacing w:before="275"/>
        <w:rPr>
          <w:b/>
        </w:rPr>
      </w:pPr>
    </w:p>
    <w:p w14:paraId="310F7A71" w14:textId="77777777" w:rsidR="004814E0" w:rsidRDefault="004814E0" w:rsidP="004814E0">
      <w:pPr>
        <w:pStyle w:val="BodyText"/>
        <w:spacing w:before="1"/>
      </w:pPr>
      <w:r>
        <w:t xml:space="preserve">Implement Dimensionality reduction using Principal Component Analysis (PCA) </w:t>
      </w:r>
      <w:r>
        <w:rPr>
          <w:spacing w:val="-2"/>
        </w:rPr>
        <w:t>method</w:t>
      </w:r>
    </w:p>
    <w:p w14:paraId="39D916B2" w14:textId="77777777" w:rsidR="004814E0" w:rsidRDefault="004814E0" w:rsidP="004814E0">
      <w:pPr>
        <w:pStyle w:val="BodyText"/>
      </w:pPr>
    </w:p>
    <w:p w14:paraId="584875BE" w14:textId="77777777" w:rsidR="004814E0" w:rsidRDefault="004814E0" w:rsidP="004814E0">
      <w:pPr>
        <w:pStyle w:val="BodyText"/>
      </w:pPr>
    </w:p>
    <w:p w14:paraId="6ED9D403" w14:textId="77777777" w:rsidR="004814E0" w:rsidRDefault="004814E0" w:rsidP="004814E0">
      <w:pPr>
        <w:pStyle w:val="BodyText"/>
      </w:pPr>
    </w:p>
    <w:p w14:paraId="35A756B3" w14:textId="77777777" w:rsidR="004814E0" w:rsidRDefault="004814E0" w:rsidP="004814E0">
      <w:pPr>
        <w:rPr>
          <w:b/>
          <w:sz w:val="24"/>
        </w:rPr>
      </w:pPr>
      <w:r>
        <w:rPr>
          <w:b/>
          <w:spacing w:val="-2"/>
          <w:sz w:val="24"/>
        </w:rPr>
        <w:t>Screenshot:</w:t>
      </w:r>
    </w:p>
    <w:p w14:paraId="6FB5E22C" w14:textId="77777777" w:rsidR="004814E0" w:rsidRDefault="004814E0" w:rsidP="004814E0">
      <w:pPr>
        <w:pStyle w:val="BodyText"/>
        <w:spacing w:before="52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251674624" behindDoc="1" locked="0" layoutInCell="1" allowOverlap="1" wp14:anchorId="10F9FACA" wp14:editId="4C1DE532">
            <wp:simplePos x="0" y="0"/>
            <wp:positionH relativeFrom="page">
              <wp:posOffset>2067021</wp:posOffset>
            </wp:positionH>
            <wp:positionV relativeFrom="paragraph">
              <wp:posOffset>193040</wp:posOffset>
            </wp:positionV>
            <wp:extent cx="3574140" cy="6129337"/>
            <wp:effectExtent l="0" t="0" r="7620" b="508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140" cy="61293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FB2A753" w14:textId="77777777" w:rsidR="004814E0" w:rsidRDefault="004814E0" w:rsidP="004814E0">
      <w:pPr>
        <w:pStyle w:val="BodyText"/>
        <w:rPr>
          <w:b/>
          <w:sz w:val="20"/>
        </w:rPr>
        <w:sectPr w:rsidR="004814E0" w:rsidSect="004814E0">
          <w:pgSz w:w="12240" w:h="15840"/>
          <w:pgMar w:top="128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73C9E002" w14:textId="77777777" w:rsidR="004814E0" w:rsidRDefault="004814E0" w:rsidP="004814E0">
      <w:pPr>
        <w:pStyle w:val="BodyText"/>
        <w:ind w:left="21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109DBC2" wp14:editId="022121E4">
            <wp:extent cx="3537746" cy="6286500"/>
            <wp:effectExtent l="0" t="0" r="5715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746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3AA29" w14:textId="77777777" w:rsidR="004814E0" w:rsidRDefault="004814E0" w:rsidP="004814E0">
      <w:pPr>
        <w:pStyle w:val="BodyText"/>
        <w:rPr>
          <w:b/>
        </w:rPr>
      </w:pPr>
    </w:p>
    <w:p w14:paraId="7BC39D10" w14:textId="77777777" w:rsidR="004814E0" w:rsidRDefault="004814E0" w:rsidP="004814E0">
      <w:pPr>
        <w:pStyle w:val="BodyText"/>
        <w:rPr>
          <w:b/>
        </w:rPr>
      </w:pPr>
    </w:p>
    <w:p w14:paraId="1A6D7B88" w14:textId="77777777" w:rsidR="004814E0" w:rsidRDefault="004814E0" w:rsidP="004814E0">
      <w:pPr>
        <w:pStyle w:val="BodyText"/>
        <w:spacing w:before="151"/>
        <w:rPr>
          <w:b/>
        </w:rPr>
      </w:pPr>
    </w:p>
    <w:p w14:paraId="7528C8AD" w14:textId="77777777" w:rsidR="004814E0" w:rsidRDefault="004814E0" w:rsidP="004814E0">
      <w:pPr>
        <w:spacing w:before="1"/>
        <w:rPr>
          <w:b/>
          <w:sz w:val="24"/>
        </w:rPr>
      </w:pPr>
      <w:r>
        <w:rPr>
          <w:b/>
          <w:spacing w:val="-2"/>
          <w:sz w:val="24"/>
        </w:rPr>
        <w:t>Code:</w:t>
      </w:r>
    </w:p>
    <w:p w14:paraId="38A77E7F" w14:textId="77777777" w:rsidR="004814E0" w:rsidRDefault="004814E0" w:rsidP="004814E0">
      <w:pPr>
        <w:pStyle w:val="BodyText"/>
        <w:spacing w:before="276"/>
      </w:pPr>
      <w:r>
        <w:t xml:space="preserve">import pandas as </w:t>
      </w:r>
      <w:r>
        <w:rPr>
          <w:spacing w:val="-5"/>
        </w:rPr>
        <w:t>pd</w:t>
      </w:r>
    </w:p>
    <w:p w14:paraId="0CACAC7A" w14:textId="77777777" w:rsidR="004814E0" w:rsidRDefault="004814E0" w:rsidP="004814E0">
      <w:pPr>
        <w:pStyle w:val="BodyText"/>
      </w:pPr>
    </w:p>
    <w:p w14:paraId="57616BBB" w14:textId="77777777" w:rsidR="004814E0" w:rsidRDefault="004814E0" w:rsidP="004814E0">
      <w:pPr>
        <w:pStyle w:val="BodyText"/>
      </w:pPr>
      <w:r>
        <w:t xml:space="preserve">from </w:t>
      </w:r>
      <w:proofErr w:type="spellStart"/>
      <w:r>
        <w:t>sklearn.decomposition</w:t>
      </w:r>
      <w:proofErr w:type="spellEnd"/>
      <w:r>
        <w:t xml:space="preserve"> import </w:t>
      </w:r>
      <w:r>
        <w:rPr>
          <w:spacing w:val="-5"/>
        </w:rPr>
        <w:t>PCA</w:t>
      </w:r>
    </w:p>
    <w:p w14:paraId="4F6ED39A" w14:textId="77777777" w:rsidR="004814E0" w:rsidRDefault="004814E0" w:rsidP="004814E0">
      <w:pPr>
        <w:pStyle w:val="BodyText"/>
      </w:pPr>
    </w:p>
    <w:p w14:paraId="69B89FA6" w14:textId="77777777" w:rsidR="004814E0" w:rsidRDefault="004814E0" w:rsidP="004814E0">
      <w:pPr>
        <w:pStyle w:val="BodyText"/>
      </w:pPr>
      <w:r>
        <w:t xml:space="preserve">from </w:t>
      </w:r>
      <w:proofErr w:type="spellStart"/>
      <w:r>
        <w:t>sklearn.preprocessing</w:t>
      </w:r>
      <w:proofErr w:type="spellEnd"/>
      <w:r>
        <w:t xml:space="preserve"> import </w:t>
      </w:r>
      <w:proofErr w:type="spellStart"/>
      <w:r>
        <w:rPr>
          <w:spacing w:val="-2"/>
        </w:rPr>
        <w:t>StandardScaler</w:t>
      </w:r>
      <w:proofErr w:type="spellEnd"/>
    </w:p>
    <w:p w14:paraId="6AD181F0" w14:textId="77777777" w:rsidR="004814E0" w:rsidRDefault="004814E0" w:rsidP="004814E0">
      <w:pPr>
        <w:pStyle w:val="BodyText"/>
        <w:sectPr w:rsidR="004814E0" w:rsidSect="004814E0">
          <w:pgSz w:w="12240" w:h="15840"/>
          <w:pgMar w:top="136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0272BDD7" w14:textId="77777777" w:rsidR="004814E0" w:rsidRDefault="004814E0" w:rsidP="004814E0">
      <w:pPr>
        <w:pStyle w:val="BodyText"/>
        <w:spacing w:before="60"/>
      </w:pPr>
      <w:r>
        <w:lastRenderedPageBreak/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rPr>
          <w:spacing w:val="-5"/>
        </w:rPr>
        <w:t>plt</w:t>
      </w:r>
      <w:proofErr w:type="spellEnd"/>
    </w:p>
    <w:p w14:paraId="06E99915" w14:textId="77777777" w:rsidR="004814E0" w:rsidRDefault="004814E0" w:rsidP="004814E0">
      <w:pPr>
        <w:pStyle w:val="BodyText"/>
      </w:pPr>
    </w:p>
    <w:p w14:paraId="4AA2620B" w14:textId="77777777" w:rsidR="004814E0" w:rsidRDefault="004814E0" w:rsidP="004814E0">
      <w:pPr>
        <w:pStyle w:val="BodyText"/>
      </w:pPr>
    </w:p>
    <w:p w14:paraId="52981F4B" w14:textId="77777777" w:rsidR="004814E0" w:rsidRDefault="004814E0" w:rsidP="004814E0">
      <w:pPr>
        <w:pStyle w:val="BodyText"/>
      </w:pPr>
    </w:p>
    <w:p w14:paraId="30F572F6" w14:textId="77777777" w:rsidR="004814E0" w:rsidRDefault="004814E0" w:rsidP="004814E0">
      <w:pPr>
        <w:pStyle w:val="BodyText"/>
      </w:pPr>
      <w:r>
        <w:t xml:space="preserve"># Load </w:t>
      </w:r>
      <w:r>
        <w:rPr>
          <w:spacing w:val="-2"/>
        </w:rPr>
        <w:t>dataset</w:t>
      </w:r>
    </w:p>
    <w:p w14:paraId="534824BA" w14:textId="77777777" w:rsidR="004814E0" w:rsidRDefault="004814E0" w:rsidP="004814E0">
      <w:pPr>
        <w:pStyle w:val="BodyText"/>
      </w:pPr>
    </w:p>
    <w:p w14:paraId="11B5D9DA" w14:textId="77777777" w:rsidR="004814E0" w:rsidRDefault="004814E0" w:rsidP="004814E0">
      <w:pPr>
        <w:pStyle w:val="BodyText"/>
        <w:spacing w:line="480" w:lineRule="auto"/>
        <w:ind w:right="4394"/>
      </w:pPr>
      <w:r>
        <w:t>data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r>
        <w:t>pd.read_csv</w:t>
      </w:r>
      <w:proofErr w:type="spellEnd"/>
      <w:r>
        <w:t>("your_data.csv")</w:t>
      </w:r>
      <w:r>
        <w:rPr>
          <w:spacing w:val="40"/>
        </w:rPr>
        <w:t xml:space="preserve"> </w:t>
      </w:r>
      <w:r>
        <w:t>#</w:t>
      </w:r>
      <w:r>
        <w:rPr>
          <w:spacing w:val="-5"/>
        </w:rPr>
        <w:t xml:space="preserve"> </w:t>
      </w:r>
      <w:r>
        <w:t>Replace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your</w:t>
      </w:r>
      <w:r>
        <w:rPr>
          <w:spacing w:val="-5"/>
        </w:rPr>
        <w:t xml:space="preserve"> </w:t>
      </w:r>
      <w:r>
        <w:t xml:space="preserve">file X = </w:t>
      </w:r>
      <w:proofErr w:type="spellStart"/>
      <w:r>
        <w:t>data.select_dtypes</w:t>
      </w:r>
      <w:proofErr w:type="spellEnd"/>
      <w:r>
        <w:t>(include=['float64', 'int64'])</w:t>
      </w:r>
    </w:p>
    <w:p w14:paraId="0873315A" w14:textId="77777777" w:rsidR="004814E0" w:rsidRDefault="004814E0" w:rsidP="004814E0">
      <w:pPr>
        <w:pStyle w:val="BodyText"/>
      </w:pPr>
    </w:p>
    <w:p w14:paraId="4639032A" w14:textId="77777777" w:rsidR="004814E0" w:rsidRDefault="004814E0" w:rsidP="004814E0">
      <w:pPr>
        <w:pStyle w:val="BodyText"/>
      </w:pPr>
    </w:p>
    <w:p w14:paraId="143B4850" w14:textId="77777777" w:rsidR="004814E0" w:rsidRDefault="004814E0" w:rsidP="004814E0">
      <w:pPr>
        <w:pStyle w:val="BodyText"/>
        <w:spacing w:line="480" w:lineRule="auto"/>
        <w:ind w:right="7854"/>
      </w:pPr>
      <w:r>
        <w:t># Step 1: Standardize scaler</w:t>
      </w:r>
      <w:r>
        <w:rPr>
          <w:spacing w:val="-15"/>
        </w:rPr>
        <w:t xml:space="preserve"> </w:t>
      </w:r>
      <w:r>
        <w:t>=</w:t>
      </w:r>
      <w:r>
        <w:rPr>
          <w:spacing w:val="-15"/>
        </w:rPr>
        <w:t xml:space="preserve"> </w:t>
      </w:r>
      <w:proofErr w:type="spellStart"/>
      <w:r>
        <w:t>StandardScaler</w:t>
      </w:r>
      <w:proofErr w:type="spellEnd"/>
      <w:r>
        <w:t>()</w:t>
      </w:r>
    </w:p>
    <w:p w14:paraId="4151E7AD" w14:textId="77777777" w:rsidR="004814E0" w:rsidRDefault="004814E0" w:rsidP="004814E0">
      <w:pPr>
        <w:pStyle w:val="BodyText"/>
      </w:pPr>
      <w:proofErr w:type="spellStart"/>
      <w:r>
        <w:t>X_scaled</w:t>
      </w:r>
      <w:proofErr w:type="spellEnd"/>
      <w:r>
        <w:t xml:space="preserve"> = </w:t>
      </w:r>
      <w:proofErr w:type="spellStart"/>
      <w:r>
        <w:rPr>
          <w:spacing w:val="-2"/>
        </w:rPr>
        <w:t>scaler.fit_transform</w:t>
      </w:r>
      <w:proofErr w:type="spellEnd"/>
      <w:r>
        <w:rPr>
          <w:spacing w:val="-2"/>
        </w:rPr>
        <w:t>(X)</w:t>
      </w:r>
    </w:p>
    <w:p w14:paraId="7E319DAD" w14:textId="77777777" w:rsidR="004814E0" w:rsidRDefault="004814E0" w:rsidP="004814E0">
      <w:pPr>
        <w:pStyle w:val="BodyText"/>
      </w:pPr>
    </w:p>
    <w:p w14:paraId="507B0124" w14:textId="77777777" w:rsidR="004814E0" w:rsidRDefault="004814E0" w:rsidP="004814E0">
      <w:pPr>
        <w:pStyle w:val="BodyText"/>
      </w:pPr>
    </w:p>
    <w:p w14:paraId="19E78F55" w14:textId="77777777" w:rsidR="004814E0" w:rsidRDefault="004814E0" w:rsidP="004814E0">
      <w:pPr>
        <w:pStyle w:val="BodyText"/>
      </w:pPr>
    </w:p>
    <w:p w14:paraId="63726DC5" w14:textId="77777777" w:rsidR="004814E0" w:rsidRDefault="004814E0" w:rsidP="004814E0">
      <w:pPr>
        <w:pStyle w:val="BodyText"/>
      </w:pPr>
      <w:r>
        <w:t xml:space="preserve"># Step 2: Apply </w:t>
      </w:r>
      <w:r>
        <w:rPr>
          <w:spacing w:val="-5"/>
        </w:rPr>
        <w:t>PCA</w:t>
      </w:r>
    </w:p>
    <w:p w14:paraId="37E9F9C1" w14:textId="77777777" w:rsidR="004814E0" w:rsidRDefault="004814E0" w:rsidP="004814E0">
      <w:pPr>
        <w:pStyle w:val="BodyText"/>
      </w:pPr>
    </w:p>
    <w:p w14:paraId="261F3D21" w14:textId="77777777" w:rsidR="004814E0" w:rsidRDefault="004814E0" w:rsidP="004814E0">
      <w:pPr>
        <w:pStyle w:val="BodyText"/>
      </w:pPr>
      <w:proofErr w:type="spellStart"/>
      <w:r>
        <w:t>pca</w:t>
      </w:r>
      <w:proofErr w:type="spellEnd"/>
      <w:r>
        <w:t xml:space="preserve"> = </w:t>
      </w:r>
      <w:r>
        <w:rPr>
          <w:spacing w:val="-2"/>
        </w:rPr>
        <w:t>PCA(</w:t>
      </w:r>
      <w:proofErr w:type="spellStart"/>
      <w:r>
        <w:rPr>
          <w:spacing w:val="-2"/>
        </w:rPr>
        <w:t>n_components</w:t>
      </w:r>
      <w:proofErr w:type="spellEnd"/>
      <w:r>
        <w:rPr>
          <w:spacing w:val="-2"/>
        </w:rPr>
        <w:t>=2)</w:t>
      </w:r>
    </w:p>
    <w:p w14:paraId="1778D091" w14:textId="77777777" w:rsidR="004814E0" w:rsidRDefault="004814E0" w:rsidP="004814E0">
      <w:pPr>
        <w:pStyle w:val="BodyText"/>
      </w:pPr>
    </w:p>
    <w:p w14:paraId="10E5F949" w14:textId="77777777" w:rsidR="004814E0" w:rsidRDefault="004814E0" w:rsidP="004814E0">
      <w:pPr>
        <w:pStyle w:val="BodyText"/>
      </w:pPr>
      <w:proofErr w:type="spellStart"/>
      <w:r>
        <w:t>X_pca</w:t>
      </w:r>
      <w:proofErr w:type="spellEnd"/>
      <w:r>
        <w:t xml:space="preserve"> = </w:t>
      </w:r>
      <w:proofErr w:type="spellStart"/>
      <w:r>
        <w:rPr>
          <w:spacing w:val="-2"/>
        </w:rPr>
        <w:t>pca.fit_transform</w:t>
      </w:r>
      <w:proofErr w:type="spellEnd"/>
      <w:r>
        <w:rPr>
          <w:spacing w:val="-2"/>
        </w:rPr>
        <w:t>(</w:t>
      </w:r>
      <w:proofErr w:type="spellStart"/>
      <w:r>
        <w:rPr>
          <w:spacing w:val="-2"/>
        </w:rPr>
        <w:t>X_scaled</w:t>
      </w:r>
      <w:proofErr w:type="spellEnd"/>
      <w:r>
        <w:rPr>
          <w:spacing w:val="-2"/>
        </w:rPr>
        <w:t>)</w:t>
      </w:r>
    </w:p>
    <w:p w14:paraId="6199183F" w14:textId="77777777" w:rsidR="004814E0" w:rsidRDefault="004814E0" w:rsidP="004814E0">
      <w:pPr>
        <w:pStyle w:val="BodyText"/>
      </w:pPr>
    </w:p>
    <w:p w14:paraId="4944019A" w14:textId="77777777" w:rsidR="004814E0" w:rsidRDefault="004814E0" w:rsidP="004814E0">
      <w:pPr>
        <w:pStyle w:val="BodyText"/>
      </w:pPr>
    </w:p>
    <w:p w14:paraId="50FE4D2E" w14:textId="77777777" w:rsidR="004814E0" w:rsidRDefault="004814E0" w:rsidP="004814E0">
      <w:pPr>
        <w:pStyle w:val="BodyText"/>
      </w:pPr>
    </w:p>
    <w:p w14:paraId="46E3CE8E" w14:textId="77777777" w:rsidR="004814E0" w:rsidRDefault="004814E0" w:rsidP="004814E0">
      <w:pPr>
        <w:pStyle w:val="BodyText"/>
      </w:pPr>
      <w:r>
        <w:t xml:space="preserve"># Print explained variance </w:t>
      </w:r>
      <w:r>
        <w:rPr>
          <w:spacing w:val="-2"/>
        </w:rPr>
        <w:t>ratio</w:t>
      </w:r>
    </w:p>
    <w:p w14:paraId="2C77E631" w14:textId="77777777" w:rsidR="004814E0" w:rsidRDefault="004814E0" w:rsidP="004814E0">
      <w:pPr>
        <w:pStyle w:val="BodyText"/>
      </w:pPr>
    </w:p>
    <w:p w14:paraId="0EC6C005" w14:textId="77777777" w:rsidR="004814E0" w:rsidRDefault="004814E0" w:rsidP="004814E0">
      <w:pPr>
        <w:pStyle w:val="BodyText"/>
      </w:pPr>
      <w:r>
        <w:t xml:space="preserve">print("Explained variance ratio:", </w:t>
      </w:r>
      <w:proofErr w:type="spellStart"/>
      <w:r>
        <w:rPr>
          <w:spacing w:val="-2"/>
        </w:rPr>
        <w:t>pca.explained_variance_ratio</w:t>
      </w:r>
      <w:proofErr w:type="spellEnd"/>
      <w:r>
        <w:rPr>
          <w:spacing w:val="-2"/>
        </w:rPr>
        <w:t>_)</w:t>
      </w:r>
    </w:p>
    <w:p w14:paraId="79C1279A" w14:textId="77777777" w:rsidR="004814E0" w:rsidRDefault="004814E0" w:rsidP="004814E0">
      <w:pPr>
        <w:pStyle w:val="BodyText"/>
      </w:pPr>
    </w:p>
    <w:p w14:paraId="02192A19" w14:textId="77777777" w:rsidR="004814E0" w:rsidRDefault="004814E0" w:rsidP="004814E0">
      <w:pPr>
        <w:pStyle w:val="BodyText"/>
      </w:pPr>
    </w:p>
    <w:p w14:paraId="1A70AAF8" w14:textId="77777777" w:rsidR="004814E0" w:rsidRDefault="004814E0" w:rsidP="004814E0">
      <w:pPr>
        <w:pStyle w:val="BodyText"/>
      </w:pPr>
    </w:p>
    <w:p w14:paraId="6F5BB42D" w14:textId="77777777" w:rsidR="004814E0" w:rsidRDefault="004814E0" w:rsidP="004814E0">
      <w:pPr>
        <w:pStyle w:val="BodyText"/>
      </w:pPr>
      <w:r>
        <w:t xml:space="preserve"># </w:t>
      </w:r>
      <w:r>
        <w:rPr>
          <w:spacing w:val="-2"/>
        </w:rPr>
        <w:t>Visualize</w:t>
      </w:r>
    </w:p>
    <w:p w14:paraId="2C1C0927" w14:textId="77777777" w:rsidR="004814E0" w:rsidRDefault="004814E0" w:rsidP="004814E0">
      <w:pPr>
        <w:pStyle w:val="BodyText"/>
      </w:pPr>
    </w:p>
    <w:p w14:paraId="4A97D8BC" w14:textId="77777777" w:rsidR="004814E0" w:rsidRDefault="004814E0" w:rsidP="004814E0">
      <w:pPr>
        <w:pStyle w:val="BodyText"/>
        <w:spacing w:line="480" w:lineRule="auto"/>
        <w:ind w:right="4203"/>
      </w:pPr>
      <w:proofErr w:type="spellStart"/>
      <w:r>
        <w:t>plt.scatter</w:t>
      </w:r>
      <w:proofErr w:type="spellEnd"/>
      <w:r>
        <w:t>(</w:t>
      </w:r>
      <w:proofErr w:type="spellStart"/>
      <w:r>
        <w:t>X_pca</w:t>
      </w:r>
      <w:proofErr w:type="spellEnd"/>
      <w:r>
        <w:t>[:,</w:t>
      </w:r>
      <w:r>
        <w:rPr>
          <w:spacing w:val="-8"/>
        </w:rPr>
        <w:t xml:space="preserve"> </w:t>
      </w:r>
      <w:r>
        <w:t>0],</w:t>
      </w:r>
      <w:r>
        <w:rPr>
          <w:spacing w:val="-8"/>
        </w:rPr>
        <w:t xml:space="preserve"> </w:t>
      </w:r>
      <w:proofErr w:type="spellStart"/>
      <w:r>
        <w:t>X_pca</w:t>
      </w:r>
      <w:proofErr w:type="spellEnd"/>
      <w:r>
        <w:t>[:,</w:t>
      </w:r>
      <w:r>
        <w:rPr>
          <w:spacing w:val="-8"/>
        </w:rPr>
        <w:t xml:space="preserve"> </w:t>
      </w:r>
      <w:r>
        <w:t>1],</w:t>
      </w:r>
      <w:r>
        <w:rPr>
          <w:spacing w:val="-8"/>
        </w:rPr>
        <w:t xml:space="preserve"> </w:t>
      </w:r>
      <w:r>
        <w:t>c='blue',</w:t>
      </w:r>
      <w:r>
        <w:rPr>
          <w:spacing w:val="-8"/>
        </w:rPr>
        <w:t xml:space="preserve"> </w:t>
      </w:r>
      <w:r>
        <w:t xml:space="preserve">alpha=0.5) </w:t>
      </w:r>
      <w:proofErr w:type="spellStart"/>
      <w:r>
        <w:t>plt.title</w:t>
      </w:r>
      <w:proofErr w:type="spellEnd"/>
      <w:r>
        <w:t>("PCA - 2D Projection")</w:t>
      </w:r>
    </w:p>
    <w:p w14:paraId="3E628DA5" w14:textId="77777777" w:rsidR="004814E0" w:rsidRDefault="004814E0" w:rsidP="004814E0">
      <w:pPr>
        <w:pStyle w:val="BodyText"/>
      </w:pPr>
      <w:proofErr w:type="spellStart"/>
      <w:r>
        <w:t>plt.xlabel</w:t>
      </w:r>
      <w:proofErr w:type="spellEnd"/>
      <w:r>
        <w:t xml:space="preserve">("Principal Component </w:t>
      </w:r>
      <w:r>
        <w:rPr>
          <w:spacing w:val="-5"/>
        </w:rPr>
        <w:t>1")</w:t>
      </w:r>
    </w:p>
    <w:p w14:paraId="65E0DB9D" w14:textId="77777777" w:rsidR="004814E0" w:rsidRDefault="004814E0" w:rsidP="004814E0">
      <w:pPr>
        <w:pStyle w:val="BodyText"/>
      </w:pPr>
    </w:p>
    <w:p w14:paraId="7E560CB8" w14:textId="77777777" w:rsidR="004814E0" w:rsidRDefault="004814E0" w:rsidP="004814E0">
      <w:pPr>
        <w:pStyle w:val="BodyText"/>
        <w:spacing w:line="480" w:lineRule="auto"/>
        <w:ind w:right="6161"/>
      </w:pPr>
      <w:proofErr w:type="spellStart"/>
      <w:r>
        <w:t>plt.ylabel</w:t>
      </w:r>
      <w:proofErr w:type="spellEnd"/>
      <w:r>
        <w:t>("Principal</w:t>
      </w:r>
      <w:r>
        <w:rPr>
          <w:spacing w:val="-15"/>
        </w:rPr>
        <w:t xml:space="preserve"> </w:t>
      </w:r>
      <w:r>
        <w:t>Component</w:t>
      </w:r>
      <w:r>
        <w:rPr>
          <w:spacing w:val="-15"/>
        </w:rPr>
        <w:t xml:space="preserve"> </w:t>
      </w:r>
      <w:r>
        <w:t xml:space="preserve">2") </w:t>
      </w:r>
      <w:proofErr w:type="spellStart"/>
      <w:r>
        <w:rPr>
          <w:spacing w:val="-2"/>
        </w:rPr>
        <w:t>plt.show</w:t>
      </w:r>
      <w:proofErr w:type="spellEnd"/>
      <w:r>
        <w:rPr>
          <w:spacing w:val="-2"/>
        </w:rPr>
        <w:t>()</w:t>
      </w:r>
    </w:p>
    <w:p w14:paraId="4632E442" w14:textId="77777777" w:rsidR="004814E0" w:rsidRDefault="004814E0" w:rsidP="004814E0">
      <w:pPr>
        <w:pStyle w:val="BodyText"/>
        <w:spacing w:line="480" w:lineRule="auto"/>
        <w:sectPr w:rsidR="004814E0" w:rsidSect="004814E0">
          <w:pgSz w:w="12240" w:h="15840"/>
          <w:pgMar w:top="1280" w:right="720" w:bottom="280" w:left="10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296B83BB" w14:textId="77777777" w:rsidR="004814E0" w:rsidRDefault="004814E0" w:rsidP="004814E0">
      <w:pPr>
        <w:pStyle w:val="BodyText"/>
        <w:spacing w:before="4"/>
        <w:rPr>
          <w:sz w:val="17"/>
        </w:rPr>
      </w:pPr>
    </w:p>
    <w:p w14:paraId="6FE4DC62" w14:textId="70FBCBF8" w:rsidR="00866BFF" w:rsidRPr="004E4B5E" w:rsidRDefault="007325AC" w:rsidP="00866BFF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</w:pPr>
      <w:r w:rsidRPr="007325AC">
        <w:rPr>
          <w:rFonts w:ascii="Times New Roman" w:eastAsia="Times New Roman" w:hAnsi="Times New Roman" w:cs="Times New Roman"/>
          <w:noProof/>
          <w:color w:val="545454"/>
          <w:kern w:val="0"/>
          <w:sz w:val="18"/>
          <w:szCs w:val="18"/>
          <w:shd w:val="clear" w:color="auto" w:fill="FEFEFE"/>
          <w:lang w:eastAsia="en-IN" w:bidi="te-IN"/>
          <w14:ligatures w14:val="none"/>
        </w:rPr>
        <w:drawing>
          <wp:inline distT="0" distB="0" distL="0" distR="0" wp14:anchorId="06CCD751" wp14:editId="19019BA3">
            <wp:extent cx="5292445" cy="2332299"/>
            <wp:effectExtent l="0" t="0" r="3810" b="0"/>
            <wp:docPr id="96839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94571" name=""/>
                    <pic:cNvPicPr/>
                  </pic:nvPicPr>
                  <pic:blipFill rotWithShape="1">
                    <a:blip r:embed="rId39"/>
                    <a:srcRect l="2930" t="53478" r="72321" b="29071"/>
                    <a:stretch/>
                  </pic:blipFill>
                  <pic:spPr bwMode="auto">
                    <a:xfrm>
                      <a:off x="0" y="0"/>
                      <a:ext cx="5309439" cy="2339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6BFF" w:rsidRPr="004E4B5E" w:rsidSect="004814E0">
      <w:headerReference w:type="default" r:id="rId40"/>
      <w:footerReference w:type="default" r:id="rId41"/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3A3FEA" w14:textId="77777777" w:rsidR="00137677" w:rsidRDefault="00137677" w:rsidP="006F68DD">
      <w:pPr>
        <w:spacing w:after="0" w:line="240" w:lineRule="auto"/>
      </w:pPr>
      <w:r>
        <w:separator/>
      </w:r>
    </w:p>
  </w:endnote>
  <w:endnote w:type="continuationSeparator" w:id="0">
    <w:p w14:paraId="4EF84FE8" w14:textId="77777777" w:rsidR="00137677" w:rsidRDefault="00137677" w:rsidP="006F68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849050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2BE88C" w14:textId="77777777" w:rsidR="004814E0" w:rsidRDefault="004814E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C85472F" w14:textId="77777777" w:rsidR="004814E0" w:rsidRDefault="004814E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49C04" w14:textId="3ADE4818" w:rsidR="006F68DD" w:rsidRDefault="00B366A2">
    <w:pPr>
      <w:pStyle w:val="Footer"/>
      <w:rPr>
        <w:lang w:val="en-US"/>
      </w:rPr>
    </w:pPr>
    <w:r>
      <w:rPr>
        <w:lang w:val="en-US"/>
      </w:rPr>
      <w:t xml:space="preserve">                                                                                                                                                                                48</w:t>
    </w:r>
  </w:p>
  <w:p w14:paraId="6D52A7CA" w14:textId="77777777" w:rsidR="00B366A2" w:rsidRPr="00B366A2" w:rsidRDefault="00B366A2">
    <w:pPr>
      <w:pStyle w:val="Footer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DC0B65" w14:textId="77777777" w:rsidR="00137677" w:rsidRDefault="00137677" w:rsidP="006F68DD">
      <w:pPr>
        <w:spacing w:after="0" w:line="240" w:lineRule="auto"/>
      </w:pPr>
      <w:r>
        <w:separator/>
      </w:r>
    </w:p>
  </w:footnote>
  <w:footnote w:type="continuationSeparator" w:id="0">
    <w:p w14:paraId="0FC04E50" w14:textId="77777777" w:rsidR="00137677" w:rsidRDefault="00137677" w:rsidP="006F68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98F9A6" w14:textId="77777777" w:rsidR="006F68DD" w:rsidRDefault="006F68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652F26"/>
    <w:multiLevelType w:val="hybridMultilevel"/>
    <w:tmpl w:val="3DF416B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378052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Pannaga R">
    <w15:presenceInfo w15:providerId="Windows Live" w15:userId="dfafbf98658bae9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1AA"/>
    <w:rsid w:val="0000722F"/>
    <w:rsid w:val="00034BA9"/>
    <w:rsid w:val="00044FD6"/>
    <w:rsid w:val="00051B93"/>
    <w:rsid w:val="00063546"/>
    <w:rsid w:val="0007151D"/>
    <w:rsid w:val="0007649C"/>
    <w:rsid w:val="00083A6E"/>
    <w:rsid w:val="0009003A"/>
    <w:rsid w:val="000B00AA"/>
    <w:rsid w:val="000B034F"/>
    <w:rsid w:val="000C650A"/>
    <w:rsid w:val="000D349B"/>
    <w:rsid w:val="000D597E"/>
    <w:rsid w:val="000D75E3"/>
    <w:rsid w:val="000D7725"/>
    <w:rsid w:val="000E1AD3"/>
    <w:rsid w:val="000E45E9"/>
    <w:rsid w:val="000F7EEC"/>
    <w:rsid w:val="001004E9"/>
    <w:rsid w:val="00105E7D"/>
    <w:rsid w:val="001103BF"/>
    <w:rsid w:val="0011545A"/>
    <w:rsid w:val="00137677"/>
    <w:rsid w:val="00137C80"/>
    <w:rsid w:val="0014144B"/>
    <w:rsid w:val="001570BF"/>
    <w:rsid w:val="00161EAA"/>
    <w:rsid w:val="0016449B"/>
    <w:rsid w:val="00176A70"/>
    <w:rsid w:val="001856E1"/>
    <w:rsid w:val="00191036"/>
    <w:rsid w:val="00196755"/>
    <w:rsid w:val="001A08B2"/>
    <w:rsid w:val="001B711C"/>
    <w:rsid w:val="001B7BF1"/>
    <w:rsid w:val="001C142F"/>
    <w:rsid w:val="001D105E"/>
    <w:rsid w:val="001D7720"/>
    <w:rsid w:val="001E4A45"/>
    <w:rsid w:val="001E4BEB"/>
    <w:rsid w:val="001F2100"/>
    <w:rsid w:val="001F3090"/>
    <w:rsid w:val="001F7B08"/>
    <w:rsid w:val="00223F2F"/>
    <w:rsid w:val="00231D99"/>
    <w:rsid w:val="00234667"/>
    <w:rsid w:val="00242ED3"/>
    <w:rsid w:val="00245B29"/>
    <w:rsid w:val="00263A11"/>
    <w:rsid w:val="002711A4"/>
    <w:rsid w:val="0027191B"/>
    <w:rsid w:val="002764C0"/>
    <w:rsid w:val="002832C8"/>
    <w:rsid w:val="002A311B"/>
    <w:rsid w:val="002A506B"/>
    <w:rsid w:val="002A6754"/>
    <w:rsid w:val="002B2FC7"/>
    <w:rsid w:val="002C0262"/>
    <w:rsid w:val="002C3BF7"/>
    <w:rsid w:val="002D4160"/>
    <w:rsid w:val="002D533A"/>
    <w:rsid w:val="002D71BF"/>
    <w:rsid w:val="002E7543"/>
    <w:rsid w:val="00307D0F"/>
    <w:rsid w:val="00316054"/>
    <w:rsid w:val="003176B1"/>
    <w:rsid w:val="003209D7"/>
    <w:rsid w:val="00341510"/>
    <w:rsid w:val="00343512"/>
    <w:rsid w:val="00360649"/>
    <w:rsid w:val="00365BCB"/>
    <w:rsid w:val="00366D0B"/>
    <w:rsid w:val="003716B8"/>
    <w:rsid w:val="00374B36"/>
    <w:rsid w:val="00376D90"/>
    <w:rsid w:val="00391C55"/>
    <w:rsid w:val="00394452"/>
    <w:rsid w:val="003A50E4"/>
    <w:rsid w:val="003B5DB8"/>
    <w:rsid w:val="003B6D5A"/>
    <w:rsid w:val="003C42D4"/>
    <w:rsid w:val="003E747A"/>
    <w:rsid w:val="003F01EA"/>
    <w:rsid w:val="003F346E"/>
    <w:rsid w:val="00416ACE"/>
    <w:rsid w:val="00417D90"/>
    <w:rsid w:val="004202F0"/>
    <w:rsid w:val="00424743"/>
    <w:rsid w:val="00431D81"/>
    <w:rsid w:val="00433F0F"/>
    <w:rsid w:val="0044442F"/>
    <w:rsid w:val="00454C25"/>
    <w:rsid w:val="00455192"/>
    <w:rsid w:val="0046053B"/>
    <w:rsid w:val="004747CB"/>
    <w:rsid w:val="00481276"/>
    <w:rsid w:val="004814E0"/>
    <w:rsid w:val="00485F02"/>
    <w:rsid w:val="00492003"/>
    <w:rsid w:val="0049249C"/>
    <w:rsid w:val="00492E3F"/>
    <w:rsid w:val="00493812"/>
    <w:rsid w:val="004C29E7"/>
    <w:rsid w:val="004C62E2"/>
    <w:rsid w:val="004D1F71"/>
    <w:rsid w:val="004D7E9C"/>
    <w:rsid w:val="004E4B5E"/>
    <w:rsid w:val="004F321B"/>
    <w:rsid w:val="005042FF"/>
    <w:rsid w:val="00506340"/>
    <w:rsid w:val="00506771"/>
    <w:rsid w:val="0051124B"/>
    <w:rsid w:val="00533CC8"/>
    <w:rsid w:val="00536B14"/>
    <w:rsid w:val="00547AFE"/>
    <w:rsid w:val="005573D7"/>
    <w:rsid w:val="005631C2"/>
    <w:rsid w:val="00575997"/>
    <w:rsid w:val="00577C31"/>
    <w:rsid w:val="00584F56"/>
    <w:rsid w:val="00593791"/>
    <w:rsid w:val="005A6AC6"/>
    <w:rsid w:val="005A6E12"/>
    <w:rsid w:val="005B3146"/>
    <w:rsid w:val="005B69F0"/>
    <w:rsid w:val="005C2C46"/>
    <w:rsid w:val="005D333C"/>
    <w:rsid w:val="005D54C8"/>
    <w:rsid w:val="005E4D7D"/>
    <w:rsid w:val="005F131C"/>
    <w:rsid w:val="00606F7A"/>
    <w:rsid w:val="0062645C"/>
    <w:rsid w:val="006314F4"/>
    <w:rsid w:val="00632819"/>
    <w:rsid w:val="006335DD"/>
    <w:rsid w:val="0064132B"/>
    <w:rsid w:val="0065061B"/>
    <w:rsid w:val="006536EC"/>
    <w:rsid w:val="00653F59"/>
    <w:rsid w:val="006761E1"/>
    <w:rsid w:val="00676D13"/>
    <w:rsid w:val="006811AB"/>
    <w:rsid w:val="006A286B"/>
    <w:rsid w:val="006A422E"/>
    <w:rsid w:val="006B272A"/>
    <w:rsid w:val="006B44A1"/>
    <w:rsid w:val="006B44C9"/>
    <w:rsid w:val="006C26A6"/>
    <w:rsid w:val="006C2CA9"/>
    <w:rsid w:val="006D4ED0"/>
    <w:rsid w:val="006D6514"/>
    <w:rsid w:val="006E4DC4"/>
    <w:rsid w:val="006E739C"/>
    <w:rsid w:val="006F4A2A"/>
    <w:rsid w:val="006F527A"/>
    <w:rsid w:val="006F6346"/>
    <w:rsid w:val="006F68DD"/>
    <w:rsid w:val="00727330"/>
    <w:rsid w:val="007325AC"/>
    <w:rsid w:val="007414E8"/>
    <w:rsid w:val="007447D9"/>
    <w:rsid w:val="007459F2"/>
    <w:rsid w:val="007614B7"/>
    <w:rsid w:val="007668E9"/>
    <w:rsid w:val="00770AF8"/>
    <w:rsid w:val="00771463"/>
    <w:rsid w:val="00775DA8"/>
    <w:rsid w:val="00796E2C"/>
    <w:rsid w:val="007A5065"/>
    <w:rsid w:val="007B248A"/>
    <w:rsid w:val="007D091D"/>
    <w:rsid w:val="007E105F"/>
    <w:rsid w:val="007E7A4C"/>
    <w:rsid w:val="007E7FF8"/>
    <w:rsid w:val="007F51AA"/>
    <w:rsid w:val="00806999"/>
    <w:rsid w:val="00823937"/>
    <w:rsid w:val="00823E8D"/>
    <w:rsid w:val="008342EC"/>
    <w:rsid w:val="0084311D"/>
    <w:rsid w:val="008457D6"/>
    <w:rsid w:val="008504DF"/>
    <w:rsid w:val="00851A13"/>
    <w:rsid w:val="00860ABE"/>
    <w:rsid w:val="008637B1"/>
    <w:rsid w:val="00866BFF"/>
    <w:rsid w:val="00872758"/>
    <w:rsid w:val="0087384D"/>
    <w:rsid w:val="00880F0D"/>
    <w:rsid w:val="00884F2E"/>
    <w:rsid w:val="008A0144"/>
    <w:rsid w:val="008A3574"/>
    <w:rsid w:val="008D47B1"/>
    <w:rsid w:val="008D4992"/>
    <w:rsid w:val="008E2296"/>
    <w:rsid w:val="008F223C"/>
    <w:rsid w:val="008F64E3"/>
    <w:rsid w:val="00912E8E"/>
    <w:rsid w:val="00917C7D"/>
    <w:rsid w:val="00924429"/>
    <w:rsid w:val="00934547"/>
    <w:rsid w:val="0094237D"/>
    <w:rsid w:val="009453B3"/>
    <w:rsid w:val="00947627"/>
    <w:rsid w:val="00951A4B"/>
    <w:rsid w:val="00953E8C"/>
    <w:rsid w:val="00955221"/>
    <w:rsid w:val="00971E14"/>
    <w:rsid w:val="00977E0D"/>
    <w:rsid w:val="009858E4"/>
    <w:rsid w:val="00996D68"/>
    <w:rsid w:val="009976A2"/>
    <w:rsid w:val="009A20EC"/>
    <w:rsid w:val="009C52BA"/>
    <w:rsid w:val="009C5C07"/>
    <w:rsid w:val="009F363F"/>
    <w:rsid w:val="00A02F9E"/>
    <w:rsid w:val="00A141DB"/>
    <w:rsid w:val="00A34099"/>
    <w:rsid w:val="00A435EE"/>
    <w:rsid w:val="00A527B7"/>
    <w:rsid w:val="00A54D05"/>
    <w:rsid w:val="00A6280D"/>
    <w:rsid w:val="00A73016"/>
    <w:rsid w:val="00A837E3"/>
    <w:rsid w:val="00AA1FC3"/>
    <w:rsid w:val="00AA623B"/>
    <w:rsid w:val="00AA64DE"/>
    <w:rsid w:val="00AB0B9A"/>
    <w:rsid w:val="00AC43EB"/>
    <w:rsid w:val="00AD2CE5"/>
    <w:rsid w:val="00AD36F7"/>
    <w:rsid w:val="00AE33CE"/>
    <w:rsid w:val="00AE36A7"/>
    <w:rsid w:val="00AE7778"/>
    <w:rsid w:val="00AF5085"/>
    <w:rsid w:val="00B31558"/>
    <w:rsid w:val="00B366A2"/>
    <w:rsid w:val="00B50D99"/>
    <w:rsid w:val="00B63428"/>
    <w:rsid w:val="00B660DE"/>
    <w:rsid w:val="00B67F7B"/>
    <w:rsid w:val="00B70589"/>
    <w:rsid w:val="00B73F1E"/>
    <w:rsid w:val="00B9244D"/>
    <w:rsid w:val="00B9302D"/>
    <w:rsid w:val="00B943BC"/>
    <w:rsid w:val="00B95704"/>
    <w:rsid w:val="00BA1435"/>
    <w:rsid w:val="00BA2734"/>
    <w:rsid w:val="00BA3659"/>
    <w:rsid w:val="00BA5ABA"/>
    <w:rsid w:val="00BA6A27"/>
    <w:rsid w:val="00BB1975"/>
    <w:rsid w:val="00BB4F61"/>
    <w:rsid w:val="00BC7DDB"/>
    <w:rsid w:val="00BD2043"/>
    <w:rsid w:val="00BD2775"/>
    <w:rsid w:val="00BD5882"/>
    <w:rsid w:val="00BD5B60"/>
    <w:rsid w:val="00BF5F90"/>
    <w:rsid w:val="00BF7B9C"/>
    <w:rsid w:val="00C12A4F"/>
    <w:rsid w:val="00C17929"/>
    <w:rsid w:val="00C34979"/>
    <w:rsid w:val="00C34C7E"/>
    <w:rsid w:val="00C40D67"/>
    <w:rsid w:val="00C4794D"/>
    <w:rsid w:val="00C55CF8"/>
    <w:rsid w:val="00C70FB7"/>
    <w:rsid w:val="00C92F9C"/>
    <w:rsid w:val="00CB7EC4"/>
    <w:rsid w:val="00CC28AC"/>
    <w:rsid w:val="00CC4A5A"/>
    <w:rsid w:val="00CC537F"/>
    <w:rsid w:val="00CC60CE"/>
    <w:rsid w:val="00D01A06"/>
    <w:rsid w:val="00D067ED"/>
    <w:rsid w:val="00D26C92"/>
    <w:rsid w:val="00D343AE"/>
    <w:rsid w:val="00D41F92"/>
    <w:rsid w:val="00D461E7"/>
    <w:rsid w:val="00D51088"/>
    <w:rsid w:val="00D62B1E"/>
    <w:rsid w:val="00D67EE8"/>
    <w:rsid w:val="00D8359A"/>
    <w:rsid w:val="00D8380B"/>
    <w:rsid w:val="00DA199A"/>
    <w:rsid w:val="00DA4C9B"/>
    <w:rsid w:val="00DC4A86"/>
    <w:rsid w:val="00DD3BD5"/>
    <w:rsid w:val="00DE11BB"/>
    <w:rsid w:val="00DE6007"/>
    <w:rsid w:val="00E04982"/>
    <w:rsid w:val="00E2679F"/>
    <w:rsid w:val="00E26EC3"/>
    <w:rsid w:val="00E347FE"/>
    <w:rsid w:val="00E64A60"/>
    <w:rsid w:val="00E81487"/>
    <w:rsid w:val="00E85112"/>
    <w:rsid w:val="00E87B27"/>
    <w:rsid w:val="00E91619"/>
    <w:rsid w:val="00E96143"/>
    <w:rsid w:val="00EA5689"/>
    <w:rsid w:val="00EA6274"/>
    <w:rsid w:val="00EB10BF"/>
    <w:rsid w:val="00EB1112"/>
    <w:rsid w:val="00EC030E"/>
    <w:rsid w:val="00EC156A"/>
    <w:rsid w:val="00ED13A7"/>
    <w:rsid w:val="00ED3D5A"/>
    <w:rsid w:val="00F17A7C"/>
    <w:rsid w:val="00F279B9"/>
    <w:rsid w:val="00F37EF9"/>
    <w:rsid w:val="00F51FEB"/>
    <w:rsid w:val="00F541FD"/>
    <w:rsid w:val="00F564DA"/>
    <w:rsid w:val="00F63AA3"/>
    <w:rsid w:val="00F835F2"/>
    <w:rsid w:val="00F9485D"/>
    <w:rsid w:val="00F968A3"/>
    <w:rsid w:val="00FA0996"/>
    <w:rsid w:val="00FA6161"/>
    <w:rsid w:val="00FB26CC"/>
    <w:rsid w:val="00FB58D1"/>
    <w:rsid w:val="00FD2A36"/>
    <w:rsid w:val="00FD2BB2"/>
    <w:rsid w:val="00FD70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FF607D7"/>
  <w15:chartTrackingRefBased/>
  <w15:docId w15:val="{6ADA1C2C-90D3-40CB-B30A-0026392BC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1975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A50E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69F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  <w:rsid w:val="007F51AA"/>
    <w:pPr>
      <w:ind w:left="720"/>
      <w:contextualSpacing/>
    </w:pPr>
  </w:style>
  <w:style w:type="paragraph" w:customStyle="1" w:styleId="Default">
    <w:name w:val="Default"/>
    <w:rsid w:val="0023466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  <w:lang w:bidi="te-IN"/>
    </w:rPr>
  </w:style>
  <w:style w:type="character" w:customStyle="1" w:styleId="Heading3Char">
    <w:name w:val="Heading 3 Char"/>
    <w:basedOn w:val="DefaultParagraphFont"/>
    <w:link w:val="Heading3"/>
    <w:uiPriority w:val="9"/>
    <w:rsid w:val="005B69F0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table" w:styleId="TableGrid">
    <w:name w:val="Table Grid"/>
    <w:basedOn w:val="TableNormal"/>
    <w:uiPriority w:val="39"/>
    <w:rsid w:val="002711A4"/>
    <w:pPr>
      <w:spacing w:after="0" w:line="240" w:lineRule="auto"/>
    </w:pPr>
    <w:rPr>
      <w:rFonts w:ascii="Arial" w:eastAsia="Arial" w:hAnsi="Arial" w:cs="Arial"/>
      <w:kern w:val="0"/>
      <w:szCs w:val="22"/>
      <w:lang w:eastAsia="en-IN" w:bidi="ar-SA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711A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F68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68DD"/>
  </w:style>
  <w:style w:type="paragraph" w:styleId="Footer">
    <w:name w:val="footer"/>
    <w:basedOn w:val="Normal"/>
    <w:link w:val="FooterChar"/>
    <w:uiPriority w:val="99"/>
    <w:unhideWhenUsed/>
    <w:rsid w:val="006F68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68DD"/>
  </w:style>
  <w:style w:type="character" w:styleId="UnresolvedMention">
    <w:name w:val="Unresolved Mention"/>
    <w:basedOn w:val="DefaultParagraphFont"/>
    <w:uiPriority w:val="99"/>
    <w:semiHidden/>
    <w:unhideWhenUsed/>
    <w:rsid w:val="00083A6E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A50E4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styleId="FollowedHyperlink">
    <w:name w:val="FollowedHyperlink"/>
    <w:basedOn w:val="DefaultParagraphFont"/>
    <w:uiPriority w:val="99"/>
    <w:semiHidden/>
    <w:unhideWhenUsed/>
    <w:rsid w:val="004814E0"/>
    <w:rPr>
      <w:color w:val="954F72" w:themeColor="followedHyperlink"/>
      <w:u w:val="single"/>
    </w:rPr>
  </w:style>
  <w:style w:type="paragraph" w:styleId="BodyText">
    <w:name w:val="Body Text"/>
    <w:basedOn w:val="Normal"/>
    <w:link w:val="BodyTextChar"/>
    <w:uiPriority w:val="1"/>
    <w:qFormat/>
    <w:rsid w:val="004814E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bidi="ar-SA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4814E0"/>
    <w:rPr>
      <w:rFonts w:ascii="Times New Roman" w:eastAsia="Times New Roman" w:hAnsi="Times New Roman" w:cs="Times New Roman"/>
      <w:kern w:val="0"/>
      <w:sz w:val="24"/>
      <w:szCs w:val="24"/>
      <w:lang w:val="en-US" w:bidi="ar-SA"/>
      <w14:ligatures w14:val="none"/>
    </w:rPr>
  </w:style>
  <w:style w:type="paragraph" w:styleId="Title">
    <w:name w:val="Title"/>
    <w:basedOn w:val="Normal"/>
    <w:link w:val="TitleChar"/>
    <w:uiPriority w:val="10"/>
    <w:qFormat/>
    <w:rsid w:val="004814E0"/>
    <w:pPr>
      <w:widowControl w:val="0"/>
      <w:autoSpaceDE w:val="0"/>
      <w:autoSpaceDN w:val="0"/>
      <w:spacing w:before="309" w:after="0" w:line="240" w:lineRule="auto"/>
      <w:ind w:left="315" w:right="627"/>
      <w:jc w:val="center"/>
    </w:pPr>
    <w:rPr>
      <w:rFonts w:ascii="Times New Roman" w:eastAsia="Times New Roman" w:hAnsi="Times New Roman" w:cs="Times New Roman"/>
      <w:b/>
      <w:bCs/>
      <w:kern w:val="0"/>
      <w:sz w:val="40"/>
      <w:szCs w:val="40"/>
      <w:lang w:val="en-US" w:bidi="ar-SA"/>
      <w14:ligatures w14:val="none"/>
    </w:rPr>
  </w:style>
  <w:style w:type="character" w:customStyle="1" w:styleId="TitleChar">
    <w:name w:val="Title Char"/>
    <w:basedOn w:val="DefaultParagraphFont"/>
    <w:link w:val="Title"/>
    <w:uiPriority w:val="10"/>
    <w:rsid w:val="004814E0"/>
    <w:rPr>
      <w:rFonts w:ascii="Times New Roman" w:eastAsia="Times New Roman" w:hAnsi="Times New Roman" w:cs="Times New Roman"/>
      <w:b/>
      <w:bCs/>
      <w:kern w:val="0"/>
      <w:sz w:val="40"/>
      <w:szCs w:val="40"/>
      <w:lang w:val="en-US" w:bidi="ar-SA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4814E0"/>
    <w:pPr>
      <w:widowControl w:val="0"/>
      <w:autoSpaceDE w:val="0"/>
      <w:autoSpaceDN w:val="0"/>
      <w:spacing w:after="0" w:line="240" w:lineRule="auto"/>
      <w:ind w:left="20"/>
    </w:pPr>
    <w:rPr>
      <w:rFonts w:ascii="Times New Roman" w:eastAsia="Times New Roman" w:hAnsi="Times New Roman" w:cs="Times New Roman"/>
      <w:kern w:val="0"/>
      <w:szCs w:val="22"/>
      <w:lang w:val="en-US" w:bidi="ar-SA"/>
      <w14:ligatures w14:val="none"/>
    </w:rPr>
  </w:style>
  <w:style w:type="paragraph" w:styleId="Revision">
    <w:name w:val="Revision"/>
    <w:hidden/>
    <w:uiPriority w:val="99"/>
    <w:semiHidden/>
    <w:rsid w:val="004814E0"/>
    <w:pPr>
      <w:spacing w:after="0" w:line="240" w:lineRule="auto"/>
    </w:pPr>
    <w:rPr>
      <w:rFonts w:ascii="Times New Roman" w:eastAsia="Times New Roman" w:hAnsi="Times New Roman" w:cs="Times New Roman"/>
      <w:kern w:val="0"/>
      <w:szCs w:val="22"/>
      <w:lang w:val="en-US" w:bidi="ar-S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97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654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2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52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53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1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3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7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3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60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7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1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44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5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6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80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0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5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8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7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01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2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4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3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5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36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0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9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6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8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44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8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0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6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6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0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7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9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7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87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3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7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8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92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2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8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5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921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75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6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02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1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6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0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6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43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2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88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1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5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7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68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90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3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8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63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450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3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8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6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657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0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1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6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923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41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4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2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3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05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4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70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72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8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79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51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8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6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9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51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1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0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3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28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1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8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42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5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8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1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3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09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4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6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7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33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16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20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4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2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3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75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5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1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7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8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04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5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1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8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9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5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1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3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14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3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6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7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63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2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82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0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3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86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9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19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6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83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3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4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32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9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04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04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3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9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9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96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8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55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89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2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8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3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47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0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8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9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15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30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9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27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7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47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71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7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8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45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07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35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364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8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06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0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6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08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3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0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7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5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77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2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7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6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2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12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7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7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34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1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6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9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1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52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67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8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4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12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85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8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0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8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6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81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5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79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4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04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5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7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2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1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1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4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5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18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11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76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23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0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99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8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8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716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0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6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9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0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8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2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9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6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40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7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6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54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6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46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5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1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98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6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3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57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24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1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5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4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30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47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50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2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2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jpg"/><Relationship Id="rId26" Type="http://schemas.openxmlformats.org/officeDocument/2006/relationships/image" Target="media/image15.jpg"/><Relationship Id="rId39" Type="http://schemas.openxmlformats.org/officeDocument/2006/relationships/image" Target="media/image28.png"/><Relationship Id="rId21" Type="http://schemas.openxmlformats.org/officeDocument/2006/relationships/image" Target="media/image10.jpg"/><Relationship Id="rId34" Type="http://schemas.openxmlformats.org/officeDocument/2006/relationships/image" Target="media/image23.jp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0" Type="http://schemas.openxmlformats.org/officeDocument/2006/relationships/image" Target="media/image9.jpg"/><Relationship Id="rId29" Type="http://schemas.openxmlformats.org/officeDocument/2006/relationships/image" Target="media/image18.jp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3.jpeg"/><Relationship Id="rId32" Type="http://schemas.openxmlformats.org/officeDocument/2006/relationships/image" Target="media/image21.jpg"/><Relationship Id="rId37" Type="http://schemas.openxmlformats.org/officeDocument/2006/relationships/image" Target="media/image26.jpg"/><Relationship Id="rId40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23" Type="http://schemas.openxmlformats.org/officeDocument/2006/relationships/image" Target="media/image12.jpeg"/><Relationship Id="rId28" Type="http://schemas.openxmlformats.org/officeDocument/2006/relationships/image" Target="media/image17.jpg"/><Relationship Id="rId36" Type="http://schemas.openxmlformats.org/officeDocument/2006/relationships/image" Target="media/image25.jpeg"/><Relationship Id="rId10" Type="http://schemas.openxmlformats.org/officeDocument/2006/relationships/endnotes" Target="endnotes.xml"/><Relationship Id="rId19" Type="http://schemas.openxmlformats.org/officeDocument/2006/relationships/image" Target="media/image8.jpg"/><Relationship Id="rId31" Type="http://schemas.openxmlformats.org/officeDocument/2006/relationships/image" Target="media/image20.jpg"/><Relationship Id="rId44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g"/><Relationship Id="rId22" Type="http://schemas.openxmlformats.org/officeDocument/2006/relationships/image" Target="media/image11.jpg"/><Relationship Id="rId27" Type="http://schemas.openxmlformats.org/officeDocument/2006/relationships/image" Target="media/image16.jpg"/><Relationship Id="rId30" Type="http://schemas.openxmlformats.org/officeDocument/2006/relationships/image" Target="media/image19.jpeg"/><Relationship Id="rId35" Type="http://schemas.openxmlformats.org/officeDocument/2006/relationships/image" Target="media/image24.jpg"/><Relationship Id="rId43" Type="http://schemas.microsoft.com/office/2011/relationships/people" Target="people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jpg"/><Relationship Id="rId25" Type="http://schemas.openxmlformats.org/officeDocument/2006/relationships/image" Target="media/image14.jpg"/><Relationship Id="rId33" Type="http://schemas.openxmlformats.org/officeDocument/2006/relationships/image" Target="media/image22.jpg"/><Relationship Id="rId38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4AEBFC9865C84BA033D9B23A40C038" ma:contentTypeVersion="9" ma:contentTypeDescription="Create a new document." ma:contentTypeScope="" ma:versionID="5593378989cf4667d7854722904ebd7b">
  <xsd:schema xmlns:xsd="http://www.w3.org/2001/XMLSchema" xmlns:xs="http://www.w3.org/2001/XMLSchema" xmlns:p="http://schemas.microsoft.com/office/2006/metadata/properties" xmlns:ns3="e88d4b51-b969-4e9d-87d3-f9c14d263629" targetNamespace="http://schemas.microsoft.com/office/2006/metadata/properties" ma:root="true" ma:fieldsID="c955199643152e929d97be0b2cedc2be" ns3:_="">
    <xsd:import namespace="e88d4b51-b969-4e9d-87d3-f9c14d263629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8d4b51-b969-4e9d-87d3-f9c14d263629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3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88d4b51-b969-4e9d-87d3-f9c14d263629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37DCFF8-7BC9-4B4B-BD8B-F30F994B563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8d4b51-b969-4e9d-87d3-f9c14d2636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7600855-64FD-4783-9952-D4680E09F81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8916DCC-2707-4C48-BBCC-234A1B2DC34A}">
  <ds:schemaRefs>
    <ds:schemaRef ds:uri="http://schemas.microsoft.com/office/2006/metadata/properties"/>
    <ds:schemaRef ds:uri="http://schemas.microsoft.com/office/infopath/2007/PartnerControls"/>
    <ds:schemaRef ds:uri="e88d4b51-b969-4e9d-87d3-f9c14d263629"/>
  </ds:schemaRefs>
</ds:datastoreItem>
</file>

<file path=customXml/itemProps4.xml><?xml version="1.0" encoding="utf-8"?>
<ds:datastoreItem xmlns:ds="http://schemas.openxmlformats.org/officeDocument/2006/customXml" ds:itemID="{164BE311-8BED-46FA-97A1-DBE53D53216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50</Pages>
  <Words>2600</Words>
  <Characters>14821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LIKHITH M</dc:creator>
  <cp:keywords/>
  <dc:description/>
  <cp:lastModifiedBy>nischal7104@gmail.com</cp:lastModifiedBy>
  <cp:revision>2</cp:revision>
  <cp:lastPrinted>2025-05-17T15:06:00Z</cp:lastPrinted>
  <dcterms:created xsi:type="dcterms:W3CDTF">2025-05-19T13:19:00Z</dcterms:created>
  <dcterms:modified xsi:type="dcterms:W3CDTF">2025-05-19T13:19:00Z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0x010100D04AEBFC9865C84BA033D9B23A40C038</vt:lpwstr>
  </property>
</Properties>
</file>